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667ABA" w14:textId="0F01488E" w:rsidR="00FD3DA9" w:rsidRDefault="00A91CC6" w:rsidP="00FD3DA9">
      <w:pPr>
        <w:pStyle w:val="papertitle"/>
        <w:spacing w:beforeAutospacing="1" w:afterAutospacing="1"/>
      </w:pPr>
      <w:bookmarkStart w:id="0" w:name="_GoBack"/>
      <w:bookmarkEnd w:id="0"/>
      <w:r>
        <w:t>Fall Detection</w:t>
      </w:r>
    </w:p>
    <w:p w14:paraId="397EF9BA" w14:textId="55652BB5" w:rsidR="00FD3DA9" w:rsidRDefault="00A91CC6" w:rsidP="00FD3DA9">
      <w:pPr>
        <w:pStyle w:val="papertitle"/>
        <w:spacing w:beforeAutospacing="1" w:afterAutospacing="1"/>
        <w:rPr>
          <w:sz w:val="24"/>
          <w:szCs w:val="24"/>
        </w:rPr>
      </w:pPr>
      <w:r>
        <w:rPr>
          <w:sz w:val="24"/>
          <w:szCs w:val="24"/>
        </w:rPr>
        <w:t>Gavin Burris, Logan Kilfoy, Logan Koch, Kyle Lepine, Mason Sanborn</w:t>
      </w:r>
    </w:p>
    <w:p w14:paraId="573F2B56" w14:textId="77777777" w:rsidR="00FD3DA9" w:rsidRDefault="00FD3DA9" w:rsidP="00FD3DA9">
      <w:pPr>
        <w:sectPr w:rsidR="00FD3DA9">
          <w:footerReference w:type="default" r:id="rId7"/>
          <w:footerReference w:type="first" r:id="rId8"/>
          <w:pgSz w:w="12240" w:h="15840"/>
          <w:pgMar w:top="1080" w:right="893" w:bottom="1440" w:left="893" w:header="0" w:footer="720" w:gutter="0"/>
          <w:cols w:space="720"/>
          <w:formProt w:val="0"/>
          <w:titlePg/>
          <w:docGrid w:linePitch="360" w:charSpace="8192"/>
        </w:sectPr>
      </w:pPr>
    </w:p>
    <w:p w14:paraId="2D6E691F" w14:textId="6902DE07" w:rsidR="00FD3DA9" w:rsidRDefault="00FD3DA9" w:rsidP="00FD3DA9">
      <w:pPr>
        <w:pStyle w:val="Abstract"/>
      </w:pPr>
      <w:r>
        <w:rPr>
          <w:i/>
          <w:iCs/>
        </w:rPr>
        <w:t>Abstract</w:t>
      </w:r>
      <w:r>
        <w:t>—</w:t>
      </w:r>
      <w:r w:rsidR="00704238">
        <w:t xml:space="preserve">The issue of taking care of the elderly and the </w:t>
      </w:r>
      <w:r w:rsidR="00BF2157">
        <w:t>physically disab</w:t>
      </w:r>
      <w:r w:rsidR="00704238">
        <w:t xml:space="preserve">led has always been on our minds as we grow up and look to offer our parents and grandparents the same level of care that they provided for us. One of the worst situations for an elderly person to be in is to have fallen with no way of contacting help. Therefore, different methods have been created to </w:t>
      </w:r>
      <w:r w:rsidR="00746D40">
        <w:t>prevent this situation from happening. While no solution is completely foolproof, we believe our project takes the next step towards ensuring the safety of those most at risk.</w:t>
      </w:r>
    </w:p>
    <w:p w14:paraId="7FC38CCB" w14:textId="6B7D86B7" w:rsidR="00FD3DA9" w:rsidRDefault="00FD3DA9" w:rsidP="00FD3DA9">
      <w:pPr>
        <w:pStyle w:val="Abstract"/>
      </w:pPr>
      <w:r>
        <w:t xml:space="preserve">In this paper, we will study multiple examples </w:t>
      </w:r>
      <w:r w:rsidR="00746D40">
        <w:t>of existing fall detection solutions as well as our findings for different approaches to fall detection. We will examine each of these approaches and ultimately determine which approach we deemed to be the best way to detect when people fall down and then get them the help they need. Through this study, we will get to understand the severity of this problem and find how our discoveries can be used to aid in the advancement of fall detection systems in the real world.</w:t>
      </w:r>
    </w:p>
    <w:p w14:paraId="0BFD5357" w14:textId="27C13D7A" w:rsidR="00FD3DA9" w:rsidRDefault="00FD3DA9" w:rsidP="00FD3DA9">
      <w:pPr>
        <w:pStyle w:val="Keywords"/>
      </w:pPr>
      <w:r>
        <w:t>Keywords—</w:t>
      </w:r>
      <w:r w:rsidR="00746D40">
        <w:t>Fall Detection, Databases, Templates, Haar Cascades, Contour Detection, Machine Learning, Motion Detection, Background Removal.</w:t>
      </w:r>
    </w:p>
    <w:p w14:paraId="79FFB05E" w14:textId="5B44B637" w:rsidR="00704238" w:rsidRDefault="00A91CC6" w:rsidP="00704238">
      <w:pPr>
        <w:pStyle w:val="Heading1"/>
        <w:numPr>
          <w:ilvl w:val="0"/>
          <w:numId w:val="2"/>
        </w:numPr>
        <w:ind w:firstLine="0"/>
      </w:pPr>
      <w:r>
        <w:t>Introduction</w:t>
      </w:r>
    </w:p>
    <w:p w14:paraId="02C1DCEB" w14:textId="12E40576" w:rsidR="00284146" w:rsidRDefault="0077444D" w:rsidP="00924422">
      <w:pPr>
        <w:spacing w:before="240" w:after="240"/>
        <w:jc w:val="both"/>
      </w:pPr>
      <w:r>
        <w:t xml:space="preserve">     </w:t>
      </w:r>
      <w:r w:rsidR="00BF2157">
        <w:t>Our</w:t>
      </w:r>
      <w:r w:rsidR="000A082B">
        <w:t xml:space="preserve"> objective is to find and develop a better way to </w:t>
      </w:r>
      <w:r w:rsidR="005B5ED7">
        <w:t xml:space="preserve">go about fall detection. The point of this project is to have a way to </w:t>
      </w:r>
      <w:r w:rsidR="00691A3C">
        <w:t xml:space="preserve">detect falls while being </w:t>
      </w:r>
      <w:r w:rsidR="007D3738">
        <w:t xml:space="preserve">as unintrusive on the owner as possible. Products today like </w:t>
      </w:r>
      <w:proofErr w:type="spellStart"/>
      <w:r w:rsidR="007D3738">
        <w:t>LifeAlert</w:t>
      </w:r>
      <w:proofErr w:type="spellEnd"/>
      <w:r w:rsidR="007D3738">
        <w:t xml:space="preserve"> </w:t>
      </w:r>
      <w:r w:rsidR="00B52595">
        <w:t xml:space="preserve">work as a necklace that </w:t>
      </w:r>
      <w:del w:id="1" w:author="Burris, Gavin B" w:date="2020-12-02T21:07:00Z">
        <w:r w:rsidR="00B52595" w:rsidDel="00942F79">
          <w:delText xml:space="preserve">doesn’t </w:delText>
        </w:r>
      </w:del>
      <w:ins w:id="2" w:author="Burris, Gavin B" w:date="2020-12-02T21:07:00Z">
        <w:r w:rsidR="00942F79">
          <w:t xml:space="preserve">does not </w:t>
        </w:r>
      </w:ins>
      <w:r w:rsidR="00B52595">
        <w:t xml:space="preserve">detect </w:t>
      </w:r>
      <w:r w:rsidR="00BF52B3">
        <w:t>falls but</w:t>
      </w:r>
      <w:r w:rsidR="00B52595">
        <w:t xml:space="preserve"> allows the owner to press a button and call for help </w:t>
      </w:r>
      <w:r w:rsidR="00BF52B3">
        <w:t>when they fall down. In theory</w:t>
      </w:r>
      <w:r w:rsidR="00BF2157">
        <w:t>,</w:t>
      </w:r>
      <w:r w:rsidR="00BF52B3">
        <w:t xml:space="preserve"> this solution works</w:t>
      </w:r>
      <w:r w:rsidR="00BF2157">
        <w:t>,</w:t>
      </w:r>
      <w:r w:rsidR="00BF52B3">
        <w:t xml:space="preserve"> but it has two drawbacks. </w:t>
      </w:r>
      <w:r w:rsidR="007A0957">
        <w:t>One, the product requires that you wear the device around your neck constantly</w:t>
      </w:r>
      <w:r w:rsidR="00BF2157">
        <w:t>,</w:t>
      </w:r>
      <w:r w:rsidR="007A0957">
        <w:t xml:space="preserve"> which can </w:t>
      </w:r>
      <w:del w:id="3" w:author="Sanborn, Mason A" w:date="2020-12-02T02:29:00Z">
        <w:r w:rsidR="007A0957" w:rsidDel="00C651BD">
          <w:delText xml:space="preserve">be annoying </w:delText>
        </w:r>
        <w:r w:rsidR="0084576E" w:rsidDel="00C651BD">
          <w:delText>to have on constantly</w:delText>
        </w:r>
      </w:del>
      <w:ins w:id="4" w:author="Sanborn, Mason A" w:date="2020-12-02T02:29:00Z">
        <w:r w:rsidR="00C651BD">
          <w:t>become an annoyance in day to day life</w:t>
        </w:r>
      </w:ins>
      <w:r w:rsidR="0084576E">
        <w:t xml:space="preserve">. The other drawback is the means of detection. Because there is no means, if the </w:t>
      </w:r>
      <w:r w:rsidR="00284146">
        <w:t xml:space="preserve">owner falls unconscious when the fall occurs, there is nothing the owner can do to call for help. </w:t>
      </w:r>
      <w:r w:rsidR="00257FCD">
        <w:t xml:space="preserve">Our product works to </w:t>
      </w:r>
      <w:del w:id="5" w:author="Sanborn, Mason A" w:date="2020-12-02T02:30:00Z">
        <w:r w:rsidR="00257FCD" w:rsidDel="00C651BD">
          <w:delText>account for these two</w:delText>
        </w:r>
      </w:del>
      <w:ins w:id="6" w:author="Sanborn, Mason A" w:date="2020-12-02T02:30:00Z">
        <w:r w:rsidR="00C651BD">
          <w:t>combat</w:t>
        </w:r>
      </w:ins>
      <w:r w:rsidR="00257FCD">
        <w:t xml:space="preserve"> </w:t>
      </w:r>
      <w:ins w:id="7" w:author="Sanborn, Mason A" w:date="2020-12-02T02:30:00Z">
        <w:r w:rsidR="00C651BD">
          <w:t xml:space="preserve">these </w:t>
        </w:r>
      </w:ins>
      <w:r w:rsidR="00257FCD">
        <w:t>drawbacks</w:t>
      </w:r>
      <w:ins w:id="8" w:author="Koch, Logan M" w:date="2020-12-03T20:38:00Z">
        <w:r w:rsidR="00806B40">
          <w:t>.</w:t>
        </w:r>
      </w:ins>
      <w:del w:id="9" w:author="Koch, Logan M" w:date="2020-12-03T20:38:00Z">
        <w:r w:rsidR="00257FCD" w:rsidDel="00806B40">
          <w:delText>.</w:delText>
        </w:r>
      </w:del>
    </w:p>
    <w:p w14:paraId="520B06B1" w14:textId="099D7469" w:rsidR="00BA6227" w:rsidDel="00806B40" w:rsidRDefault="0077444D" w:rsidP="00924422">
      <w:pPr>
        <w:spacing w:before="240" w:after="240"/>
        <w:jc w:val="both"/>
        <w:rPr>
          <w:ins w:id="10" w:author="Sanborn, Mason A" w:date="2020-12-02T03:15:00Z"/>
          <w:del w:id="11" w:author="Koch, Logan M" w:date="2020-12-03T20:38:00Z"/>
        </w:rPr>
      </w:pPr>
      <w:r>
        <w:t xml:space="preserve">     </w:t>
      </w:r>
      <w:r w:rsidR="00924422" w:rsidRPr="00924422">
        <w:t xml:space="preserve">The </w:t>
      </w:r>
      <w:del w:id="12" w:author="Sanborn, Mason A" w:date="2020-12-02T03:09:00Z">
        <w:r w:rsidR="00924422" w:rsidRPr="00924422" w:rsidDel="00BA6227">
          <w:delText xml:space="preserve">product </w:delText>
        </w:r>
      </w:del>
      <w:ins w:id="13" w:author="Sanborn, Mason A" w:date="2020-12-02T03:09:00Z">
        <w:r w:rsidR="00BA6227">
          <w:t>Fall Detection System</w:t>
        </w:r>
        <w:r w:rsidR="00BA6227" w:rsidRPr="00924422">
          <w:t xml:space="preserve"> </w:t>
        </w:r>
      </w:ins>
      <w:del w:id="14" w:author="Sanborn, Mason A" w:date="2020-12-02T03:09:00Z">
        <w:r w:rsidR="00924422" w:rsidRPr="00924422" w:rsidDel="00BA6227">
          <w:delText xml:space="preserve">that we will be producing </w:delText>
        </w:r>
      </w:del>
      <w:r w:rsidR="00924422" w:rsidRPr="00924422">
        <w:t xml:space="preserve">will consistently and accurately detect when a person falls by means of </w:t>
      </w:r>
      <w:del w:id="15" w:author="Sanborn, Mason A" w:date="2020-12-02T02:30:00Z">
        <w:r w:rsidR="009A18C8" w:rsidDel="00C651BD">
          <w:delText xml:space="preserve">templating </w:delText>
        </w:r>
      </w:del>
      <w:ins w:id="16" w:author="Sanborn, Mason A" w:date="2020-12-02T02:30:00Z">
        <w:r w:rsidR="00C651BD">
          <w:t xml:space="preserve">vision processing </w:t>
        </w:r>
      </w:ins>
      <w:r w:rsidR="009A18C8">
        <w:t>techniques</w:t>
      </w:r>
      <w:r w:rsidR="000B0060">
        <w:t xml:space="preserve"> without being intrusive</w:t>
      </w:r>
      <w:ins w:id="17" w:author="Sanborn, Mason A" w:date="2020-12-02T02:31:00Z">
        <w:r w:rsidR="00C651BD">
          <w:t xml:space="preserve"> to the user</w:t>
        </w:r>
      </w:ins>
      <w:r w:rsidR="009A18C8">
        <w:t>.</w:t>
      </w:r>
      <w:r w:rsidR="000B0060">
        <w:t xml:space="preserve"> The </w:t>
      </w:r>
      <w:del w:id="18" w:author="Sanborn, Mason A" w:date="2020-12-02T03:09:00Z">
        <w:r w:rsidR="000B0060" w:rsidDel="00BA6227">
          <w:delText xml:space="preserve">product </w:delText>
        </w:r>
      </w:del>
      <w:ins w:id="19" w:author="Sanborn, Mason A" w:date="2020-12-02T03:09:00Z">
        <w:r w:rsidR="00BA6227">
          <w:t>s</w:t>
        </w:r>
      </w:ins>
      <w:ins w:id="20" w:author="Sanborn, Mason A" w:date="2020-12-02T03:10:00Z">
        <w:r w:rsidR="00BA6227">
          <w:t>ystem</w:t>
        </w:r>
      </w:ins>
      <w:ins w:id="21" w:author="Sanborn, Mason A" w:date="2020-12-02T03:09:00Z">
        <w:r w:rsidR="00BA6227">
          <w:t xml:space="preserve"> </w:t>
        </w:r>
      </w:ins>
      <w:r w:rsidR="00000789">
        <w:t xml:space="preserve">works by placing cameras in strategic positions around a home and then </w:t>
      </w:r>
      <w:r w:rsidR="00F931E2">
        <w:t>monitoring</w:t>
      </w:r>
      <w:r w:rsidR="00000789">
        <w:t xml:space="preserve"> the </w:t>
      </w:r>
      <w:del w:id="22" w:author="Sanborn, Mason A" w:date="2020-12-02T03:10:00Z">
        <w:r w:rsidR="00000789" w:rsidDel="00BA6227">
          <w:delText xml:space="preserve">space </w:delText>
        </w:r>
      </w:del>
      <w:ins w:id="23" w:author="Sanborn, Mason A" w:date="2020-12-02T03:10:00Z">
        <w:r w:rsidR="00BA6227">
          <w:t xml:space="preserve">environment </w:t>
        </w:r>
      </w:ins>
      <w:r w:rsidR="00000789">
        <w:t xml:space="preserve">for </w:t>
      </w:r>
      <w:del w:id="24" w:author="Sanborn, Mason A" w:date="2020-12-02T03:10:00Z">
        <w:r w:rsidR="00000789" w:rsidDel="00BA6227">
          <w:delText xml:space="preserve">any </w:delText>
        </w:r>
      </w:del>
      <w:r w:rsidR="00000789">
        <w:t xml:space="preserve">movement </w:t>
      </w:r>
      <w:del w:id="25" w:author="Sanborn, Mason A" w:date="2020-12-02T03:10:00Z">
        <w:r w:rsidR="00F931E2" w:rsidDel="00BA6227">
          <w:delText>and</w:delText>
        </w:r>
        <w:r w:rsidR="00BF2157" w:rsidDel="00BA6227">
          <w:delText>,</w:delText>
        </w:r>
        <w:r w:rsidR="00F931E2" w:rsidDel="00BA6227">
          <w:delText xml:space="preserve"> more specifically</w:delText>
        </w:r>
        <w:r w:rsidR="00BF2157" w:rsidDel="00BA6227">
          <w:delText>,</w:delText>
        </w:r>
        <w:r w:rsidR="00F931E2" w:rsidDel="00BA6227">
          <w:delText xml:space="preserve"> falls</w:delText>
        </w:r>
      </w:del>
      <w:ins w:id="26" w:author="Sanborn, Mason A" w:date="2020-12-02T03:10:00Z">
        <w:r w:rsidR="00BA6227">
          <w:t>which is then processed to dete</w:t>
        </w:r>
      </w:ins>
      <w:ins w:id="27" w:author="Sanborn, Mason A" w:date="2020-12-02T03:11:00Z">
        <w:r w:rsidR="00BA6227">
          <w:t xml:space="preserve">rmine if a fall has </w:t>
        </w:r>
      </w:ins>
      <w:ins w:id="28" w:author="Sanborn, Mason A" w:date="2020-12-02T04:38:00Z">
        <w:r w:rsidR="005953FA">
          <w:t>occurred</w:t>
        </w:r>
      </w:ins>
      <w:r w:rsidR="00F931E2">
        <w:t>.</w:t>
      </w:r>
      <w:r w:rsidR="007F3DBA">
        <w:t xml:space="preserve"> Our</w:t>
      </w:r>
      <w:ins w:id="29" w:author="Sanborn, Mason A" w:date="2020-12-02T03:11:00Z">
        <w:r w:rsidR="00BA6227">
          <w:t xml:space="preserve"> </w:t>
        </w:r>
      </w:ins>
      <w:ins w:id="30" w:author="Sanborn, Mason A" w:date="2020-12-02T03:14:00Z">
        <w:r w:rsidR="00BA6227">
          <w:t xml:space="preserve">system works in two parts </w:t>
        </w:r>
      </w:ins>
      <w:ins w:id="31" w:author="Sanborn, Mason A" w:date="2020-12-02T03:16:00Z">
        <w:r w:rsidR="002311E5">
          <w:t>through</w:t>
        </w:r>
      </w:ins>
      <w:ins w:id="32" w:author="Sanborn, Mason A" w:date="2020-12-02T03:15:00Z">
        <w:r w:rsidR="00BA6227">
          <w:t xml:space="preserve"> the detection of humans and then detecting when they have fallen.</w:t>
        </w:r>
      </w:ins>
      <w:r w:rsidR="007F3DBA">
        <w:t xml:space="preserve"> </w:t>
      </w:r>
    </w:p>
    <w:p w14:paraId="5CC7FC57" w14:textId="77777777" w:rsidR="00806B40" w:rsidRDefault="00BA6227" w:rsidP="00924422">
      <w:pPr>
        <w:spacing w:before="240" w:after="240"/>
        <w:jc w:val="both"/>
        <w:rPr>
          <w:ins w:id="33" w:author="Koch, Logan M" w:date="2020-12-03T20:38:00Z"/>
        </w:rPr>
      </w:pPr>
      <w:ins w:id="34" w:author="Sanborn, Mason A" w:date="2020-12-02T03:16:00Z">
        <w:del w:id="35" w:author="Koch, Logan M" w:date="2020-12-03T20:38:00Z">
          <w:r w:rsidDel="00806B40">
            <w:delText xml:space="preserve">    </w:delText>
          </w:r>
        </w:del>
      </w:ins>
    </w:p>
    <w:p w14:paraId="6FC9CD45" w14:textId="27235E43" w:rsidR="00BA6227" w:rsidRDefault="00806B40">
      <w:pPr>
        <w:spacing w:before="240" w:after="240"/>
        <w:jc w:val="both"/>
        <w:rPr>
          <w:ins w:id="36" w:author="Sanborn, Mason A" w:date="2020-12-02T03:15:00Z"/>
        </w:rPr>
      </w:pPr>
      <w:ins w:id="37" w:author="Koch, Logan M" w:date="2020-12-03T20:38:00Z">
        <w:r>
          <w:t xml:space="preserve">     </w:t>
        </w:r>
      </w:ins>
      <w:ins w:id="38" w:author="Sanborn, Mason A" w:date="2020-12-02T03:16:00Z">
        <w:del w:id="39" w:author="Koch, Logan M" w:date="2020-12-03T20:38:00Z">
          <w:r w:rsidR="00BA6227" w:rsidDel="00806B40">
            <w:delText xml:space="preserve"> </w:delText>
          </w:r>
        </w:del>
        <w:r w:rsidR="00BA6227">
          <w:t xml:space="preserve">Firstly, </w:t>
        </w:r>
        <w:r w:rsidR="002311E5">
          <w:t>to detect</w:t>
        </w:r>
        <w:r w:rsidR="00BA6227">
          <w:t xml:space="preserve"> </w:t>
        </w:r>
        <w:r w:rsidR="002311E5">
          <w:t xml:space="preserve">when there is a human in the video </w:t>
        </w:r>
      </w:ins>
      <w:ins w:id="40" w:author="Sanborn, Mason A" w:date="2020-12-02T04:38:00Z">
        <w:r w:rsidR="005953FA">
          <w:t>feed,</w:t>
        </w:r>
      </w:ins>
      <w:ins w:id="41" w:author="Sanborn, Mason A" w:date="2020-12-02T03:17:00Z">
        <w:r w:rsidR="002311E5">
          <w:t xml:space="preserve"> we use foreground detection methods to create a focus on the changes in the video feed and then contours to create a focus on the subject. Then a bounding box is created around</w:t>
        </w:r>
      </w:ins>
      <w:ins w:id="42" w:author="Sanborn, Mason A" w:date="2020-12-02T03:18:00Z">
        <w:r w:rsidR="002311E5">
          <w:t xml:space="preserve"> the subject </w:t>
        </w:r>
        <w:r w:rsidR="002311E5">
          <w:t>and a splice of the video is created and passed to the fall detection methods.</w:t>
        </w:r>
      </w:ins>
    </w:p>
    <w:p w14:paraId="02D4217E" w14:textId="552D6E2A" w:rsidR="003A753B" w:rsidRDefault="00806B40">
      <w:pPr>
        <w:spacing w:before="240" w:after="240"/>
        <w:jc w:val="both"/>
      </w:pPr>
      <w:ins w:id="43" w:author="Koch, Logan M" w:date="2020-12-03T20:38:00Z">
        <w:r>
          <w:t xml:space="preserve">     </w:t>
        </w:r>
      </w:ins>
      <w:ins w:id="44" w:author="Sanborn, Mason A" w:date="2020-12-02T03:15:00Z">
        <w:r w:rsidR="00BA6227">
          <w:t>P</w:t>
        </w:r>
      </w:ins>
      <w:del w:id="45" w:author="Sanborn, Mason A" w:date="2020-12-02T03:15:00Z">
        <w:r w:rsidR="007F3DBA" w:rsidDel="00BA6227">
          <w:delText>p</w:delText>
        </w:r>
      </w:del>
      <w:r w:rsidR="00924422" w:rsidRPr="00924422">
        <w:t xml:space="preserve">re-made templates will </w:t>
      </w:r>
      <w:r w:rsidR="00575F70">
        <w:t>be the driving idea behind our method of</w:t>
      </w:r>
      <w:r w:rsidR="00924422" w:rsidRPr="00924422">
        <w:t xml:space="preserve"> fall detection</w:t>
      </w:r>
      <w:r w:rsidR="00FC4497">
        <w:t>.</w:t>
      </w:r>
      <w:r w:rsidR="00924422" w:rsidRPr="00924422">
        <w:t xml:space="preserve"> </w:t>
      </w:r>
      <w:r w:rsidR="00FC4497">
        <w:t>B</w:t>
      </w:r>
      <w:r w:rsidR="00924422" w:rsidRPr="00924422">
        <w:t>y comparing the subject</w:t>
      </w:r>
      <w:r w:rsidR="00575F70">
        <w:t>’s current position</w:t>
      </w:r>
      <w:r w:rsidR="006C75D4">
        <w:t xml:space="preserve"> </w:t>
      </w:r>
      <w:ins w:id="46" w:author="Sanborn, Mason A" w:date="2020-12-02T03:18:00Z">
        <w:r w:rsidR="002311E5">
          <w:t>i</w:t>
        </w:r>
      </w:ins>
      <w:del w:id="47" w:author="Sanborn, Mason A" w:date="2020-12-02T03:18:00Z">
        <w:r w:rsidR="006C75D4" w:rsidDel="002311E5">
          <w:delText>o</w:delText>
        </w:r>
      </w:del>
      <w:r w:rsidR="006C75D4">
        <w:t xml:space="preserve">n </w:t>
      </w:r>
      <w:del w:id="48" w:author="Sanborn, Mason A" w:date="2020-12-02T03:18:00Z">
        <w:r w:rsidR="006C75D4" w:rsidDel="002311E5">
          <w:delText>camera</w:delText>
        </w:r>
        <w:r w:rsidR="00575F70" w:rsidDel="002311E5">
          <w:delText xml:space="preserve"> </w:delText>
        </w:r>
      </w:del>
      <w:ins w:id="49" w:author="Sanborn, Mason A" w:date="2020-12-02T03:18:00Z">
        <w:r w:rsidR="002311E5">
          <w:t>the spliced imag</w:t>
        </w:r>
      </w:ins>
      <w:ins w:id="50" w:author="Sanborn, Mason A" w:date="2020-12-02T03:19:00Z">
        <w:r w:rsidR="002311E5">
          <w:t>e</w:t>
        </w:r>
      </w:ins>
      <w:ins w:id="51" w:author="Sanborn, Mason A" w:date="2020-12-02T03:18:00Z">
        <w:r w:rsidR="002311E5">
          <w:t xml:space="preserve"> </w:t>
        </w:r>
      </w:ins>
      <w:r w:rsidR="00924422" w:rsidRPr="00924422">
        <w:t>to a</w:t>
      </w:r>
      <w:r w:rsidR="00575F70">
        <w:t>n array of</w:t>
      </w:r>
      <w:r w:rsidR="00924422" w:rsidRPr="00924422">
        <w:t xml:space="preserve"> template</w:t>
      </w:r>
      <w:r w:rsidR="00575F70">
        <w:t xml:space="preserve">s from </w:t>
      </w:r>
      <w:r w:rsidR="003A753B">
        <w:t xml:space="preserve">a </w:t>
      </w:r>
      <w:r w:rsidR="003A753B" w:rsidRPr="00924422">
        <w:t>database</w:t>
      </w:r>
      <w:r w:rsidR="0012692B">
        <w:t xml:space="preserve">, our program can determine </w:t>
      </w:r>
      <w:del w:id="52" w:author="Sanborn, Mason A" w:date="2020-12-02T03:19:00Z">
        <w:r w:rsidR="0012692B" w:rsidDel="002311E5">
          <w:delText xml:space="preserve">if a subject is in a falling position or </w:delText>
        </w:r>
        <w:r w:rsidR="000C38D0" w:rsidDel="002311E5">
          <w:delText>if they are in any other position</w:delText>
        </w:r>
      </w:del>
      <w:ins w:id="53" w:author="Sanborn, Mason A" w:date="2020-12-02T03:19:00Z">
        <w:r w:rsidR="002311E5">
          <w:t xml:space="preserve">the similarity between the focused subject and </w:t>
        </w:r>
      </w:ins>
      <w:ins w:id="54" w:author="Sanborn, Mason A" w:date="2020-12-02T03:20:00Z">
        <w:r w:rsidR="002311E5">
          <w:t>its proper classification</w:t>
        </w:r>
      </w:ins>
      <w:r w:rsidR="00924422" w:rsidRPr="00924422">
        <w:t>.</w:t>
      </w:r>
      <w:r w:rsidR="000C38D0">
        <w:t xml:space="preserve"> </w:t>
      </w:r>
      <w:del w:id="55" w:author="Sanborn, Mason A" w:date="2020-12-02T03:20:00Z">
        <w:r w:rsidR="00BF2157" w:rsidDel="002311E5">
          <w:delText xml:space="preserve">Our </w:delText>
        </w:r>
      </w:del>
      <w:ins w:id="56" w:author="Sanborn, Mason A" w:date="2020-12-02T03:20:00Z">
        <w:r w:rsidR="002311E5">
          <w:t xml:space="preserve">If the </w:t>
        </w:r>
      </w:ins>
      <w:del w:id="57" w:author="Sanborn, Mason A" w:date="2020-12-02T03:21:00Z">
        <w:r w:rsidR="00BF2157" w:rsidDel="002311E5">
          <w:delText xml:space="preserve">system </w:delText>
        </w:r>
      </w:del>
      <w:ins w:id="58" w:author="Sanborn, Mason A" w:date="2020-12-02T03:21:00Z">
        <w:r w:rsidR="002311E5">
          <w:t xml:space="preserve">classification </w:t>
        </w:r>
      </w:ins>
      <w:ins w:id="59" w:author="Sanborn, Mason A" w:date="2020-12-02T03:20:00Z">
        <w:r w:rsidR="002311E5">
          <w:t xml:space="preserve">meets the similarity threshold </w:t>
        </w:r>
      </w:ins>
      <w:del w:id="60" w:author="Sanborn, Mason A" w:date="2020-12-02T03:21:00Z">
        <w:r w:rsidR="00BF2157" w:rsidDel="002311E5">
          <w:delText>keeps track of</w:delText>
        </w:r>
        <w:r w:rsidR="000C38D0" w:rsidDel="002311E5">
          <w:delText xml:space="preserve"> </w:delText>
        </w:r>
        <w:r w:rsidR="00BF2157" w:rsidDel="002311E5">
          <w:delText>the number of</w:delText>
        </w:r>
        <w:r w:rsidR="000C38D0" w:rsidDel="002311E5">
          <w:delText xml:space="preserve"> frames</w:delText>
        </w:r>
        <w:r w:rsidR="00BF2157" w:rsidDel="002311E5">
          <w:delText xml:space="preserve"> with a fall position classification</w:delText>
        </w:r>
      </w:del>
      <w:ins w:id="61" w:author="Sanborn, Mason A" w:date="2020-12-02T03:21:00Z">
        <w:r w:rsidR="002311E5">
          <w:t>of a fallen human</w:t>
        </w:r>
      </w:ins>
      <w:ins w:id="62" w:author="Burris, Gavin B" w:date="2020-12-02T21:08:00Z">
        <w:r w:rsidR="00942F79">
          <w:t>,</w:t>
        </w:r>
      </w:ins>
      <w:ins w:id="63" w:author="Sanborn, Mason A" w:date="2020-12-02T03:22:00Z">
        <w:r w:rsidR="002311E5">
          <w:t xml:space="preserve"> a fall </w:t>
        </w:r>
      </w:ins>
      <w:ins w:id="64" w:author="Sanborn, Mason A" w:date="2020-12-02T03:23:00Z">
        <w:r w:rsidR="002311E5">
          <w:t>classification</w:t>
        </w:r>
      </w:ins>
      <w:ins w:id="65" w:author="Sanborn, Mason A" w:date="2020-12-02T03:22:00Z">
        <w:r w:rsidR="002311E5">
          <w:t xml:space="preserve"> is </w:t>
        </w:r>
      </w:ins>
      <w:ins w:id="66" w:author="Sanborn, Mason A" w:date="2020-12-02T03:23:00Z">
        <w:r w:rsidR="002311E5">
          <w:t>created</w:t>
        </w:r>
      </w:ins>
      <w:r w:rsidR="00BF2157">
        <w:t xml:space="preserve">. </w:t>
      </w:r>
      <w:del w:id="67" w:author="Sanborn, Mason A" w:date="2020-12-02T03:23:00Z">
        <w:r w:rsidR="00BF2157" w:rsidDel="002311E5">
          <w:delText xml:space="preserve">If </w:delText>
        </w:r>
      </w:del>
      <w:ins w:id="68" w:author="Sanborn, Mason A" w:date="2020-12-02T03:23:00Z">
        <w:r w:rsidR="002311E5">
          <w:t xml:space="preserve">The system then stores a history of the last several </w:t>
        </w:r>
      </w:ins>
      <w:ins w:id="69" w:author="Sanborn, Mason A" w:date="2020-12-02T03:24:00Z">
        <w:r w:rsidR="002311E5">
          <w:t>classifications</w:t>
        </w:r>
      </w:ins>
      <w:ins w:id="70" w:author="Sanborn, Mason A" w:date="2020-12-02T03:23:00Z">
        <w:r w:rsidR="002311E5">
          <w:t xml:space="preserve"> </w:t>
        </w:r>
      </w:ins>
      <w:ins w:id="71" w:author="Sanborn, Mason A" w:date="2020-12-02T03:24:00Z">
        <w:r w:rsidR="002311E5">
          <w:t xml:space="preserve">and when </w:t>
        </w:r>
      </w:ins>
      <w:r w:rsidR="00BF2157">
        <w:t xml:space="preserve">the number of </w:t>
      </w:r>
      <w:del w:id="72" w:author="Sanborn, Mason A" w:date="2020-12-02T03:24:00Z">
        <w:r w:rsidR="00BF2157" w:rsidDel="002311E5">
          <w:delText xml:space="preserve">frames </w:delText>
        </w:r>
      </w:del>
      <w:ins w:id="73" w:author="Sanborn, Mason A" w:date="2020-12-02T03:24:00Z">
        <w:r w:rsidR="002311E5">
          <w:t xml:space="preserve">fall counts </w:t>
        </w:r>
      </w:ins>
      <w:r w:rsidR="00BF2157">
        <w:t xml:space="preserve">meets our </w:t>
      </w:r>
      <w:del w:id="74" w:author="Sanborn, Mason A" w:date="2020-12-02T04:38:00Z">
        <w:r w:rsidR="00BF2157" w:rsidDel="005953FA">
          <w:delText>threshold,</w:delText>
        </w:r>
      </w:del>
      <w:ins w:id="75" w:author="Sanborn, Mason A" w:date="2020-12-02T04:38:00Z">
        <w:r w:rsidR="005953FA">
          <w:t>threshold;</w:t>
        </w:r>
      </w:ins>
      <w:r w:rsidR="00BF2157">
        <w:t xml:space="preserve"> </w:t>
      </w:r>
      <w:r w:rsidR="003A753B">
        <w:t>a flag</w:t>
      </w:r>
      <w:r w:rsidR="00BF2157">
        <w:t xml:space="preserve"> is thrown that signals a fall has occurred.</w:t>
      </w:r>
      <w:ins w:id="76" w:author="Sanborn, Mason A" w:date="2020-12-02T03:24:00Z">
        <w:r w:rsidR="002311E5">
          <w:t xml:space="preserve"> This </w:t>
        </w:r>
      </w:ins>
      <w:ins w:id="77" w:author="Sanborn, Mason A" w:date="2020-12-02T03:25:00Z">
        <w:r w:rsidR="002311E5">
          <w:t xml:space="preserve">history of classifications is done to ensure that the majority of recent </w:t>
        </w:r>
      </w:ins>
      <w:ins w:id="78" w:author="Sanborn, Mason A" w:date="2020-12-02T04:38:00Z">
        <w:r w:rsidR="005953FA">
          <w:t>classifications</w:t>
        </w:r>
      </w:ins>
      <w:ins w:id="79" w:author="Sanborn, Mason A" w:date="2020-12-02T03:25:00Z">
        <w:r w:rsidR="002311E5">
          <w:t xml:space="preserve"> are deemed as falls to prevent false positives from a possible </w:t>
        </w:r>
      </w:ins>
      <w:ins w:id="80" w:author="Sanborn, Mason A" w:date="2020-12-02T03:26:00Z">
        <w:r w:rsidR="00D5561A">
          <w:t>misclassified frame.</w:t>
        </w:r>
      </w:ins>
    </w:p>
    <w:p w14:paraId="7CAAE2D7" w14:textId="7264B2A6" w:rsidR="00924422" w:rsidDel="00966606" w:rsidRDefault="0077444D" w:rsidP="00966606">
      <w:pPr>
        <w:spacing w:before="240" w:after="240"/>
        <w:jc w:val="both"/>
        <w:rPr>
          <w:del w:id="81" w:author="Sanborn, Mason A" w:date="2020-12-02T03:28:00Z"/>
        </w:rPr>
      </w:pPr>
      <w:r>
        <w:t xml:space="preserve">     </w:t>
      </w:r>
      <w:r w:rsidR="00924422" w:rsidRPr="00924422">
        <w:t xml:space="preserve">Other fall detection products that are already in use can be divided into two categories, sensor-based detection, and vision-based detection. With our </w:t>
      </w:r>
      <w:r w:rsidR="00BF7166">
        <w:t>templating approach</w:t>
      </w:r>
      <w:r w:rsidR="00924422" w:rsidRPr="00924422">
        <w:t xml:space="preserve">, we hope to follow more along the side of vision-based detection products by creating a program that works efficiently and accurately to detect </w:t>
      </w:r>
      <w:del w:id="82" w:author="Sanborn, Mason A" w:date="2020-12-02T03:27:00Z">
        <w:r w:rsidR="00924422" w:rsidRPr="00924422" w:rsidDel="00D5561A">
          <w:delText>and respond to people falling</w:delText>
        </w:r>
      </w:del>
      <w:ins w:id="83" w:author="Sanborn, Mason A" w:date="2020-12-02T03:27:00Z">
        <w:r w:rsidR="00D5561A">
          <w:t xml:space="preserve">when a fall </w:t>
        </w:r>
      </w:ins>
      <w:ins w:id="84" w:author="Sanborn, Mason A" w:date="2020-12-02T04:38:00Z">
        <w:r w:rsidR="005953FA">
          <w:t>has</w:t>
        </w:r>
      </w:ins>
      <w:ins w:id="85" w:author="Sanborn, Mason A" w:date="2020-12-02T03:27:00Z">
        <w:r w:rsidR="00D5561A">
          <w:t xml:space="preserve"> </w:t>
        </w:r>
      </w:ins>
      <w:ins w:id="86" w:author="Sanborn, Mason A" w:date="2020-12-02T04:38:00Z">
        <w:r w:rsidR="005953FA">
          <w:t>occurred</w:t>
        </w:r>
      </w:ins>
      <w:r w:rsidR="00924422" w:rsidRPr="00924422">
        <w:t>.</w:t>
      </w:r>
    </w:p>
    <w:p w14:paraId="4F499851" w14:textId="77777777" w:rsidR="00966606" w:rsidRPr="00924422" w:rsidDel="003C61BC" w:rsidRDefault="00966606" w:rsidP="00924422">
      <w:pPr>
        <w:spacing w:before="240" w:after="240"/>
        <w:jc w:val="both"/>
        <w:rPr>
          <w:ins w:id="87" w:author="Sanborn, Mason A" w:date="2020-12-02T03:28:00Z"/>
          <w:del w:id="88" w:author="Koch, Logan M" w:date="2020-12-03T15:13:00Z"/>
        </w:rPr>
      </w:pPr>
    </w:p>
    <w:p w14:paraId="760F3CB6" w14:textId="3300F6E0" w:rsidR="00275566" w:rsidRPr="00275566" w:rsidRDefault="00275566">
      <w:pPr>
        <w:spacing w:before="240" w:after="240"/>
        <w:jc w:val="both"/>
        <w:pPrChange w:id="89" w:author="Sanborn, Mason A" w:date="2020-12-02T03:28:00Z">
          <w:pPr>
            <w:jc w:val="both"/>
          </w:pPr>
        </w:pPrChange>
      </w:pPr>
    </w:p>
    <w:p w14:paraId="10E5AE80" w14:textId="21E949FF" w:rsidR="00A91CC6" w:rsidRDefault="008F23AD" w:rsidP="00A91CC6">
      <w:pPr>
        <w:pStyle w:val="Heading1"/>
        <w:numPr>
          <w:ilvl w:val="0"/>
          <w:numId w:val="2"/>
        </w:numPr>
        <w:ind w:firstLine="0"/>
      </w:pPr>
      <w:ins w:id="90" w:author="Koch, Logan M" w:date="2020-12-03T12:01:00Z">
        <w:r>
          <w:t>Machine learning approach downfalls</w:t>
        </w:r>
      </w:ins>
      <w:del w:id="91" w:author="Koch, Logan M" w:date="2020-12-03T12:01:00Z">
        <w:r w:rsidR="00A91CC6" w:rsidDel="008F23AD">
          <w:delText>Gavin Burris</w:delText>
        </w:r>
      </w:del>
    </w:p>
    <w:p w14:paraId="50A2D45C" w14:textId="61B3EB28" w:rsidR="000F5260" w:rsidDel="008F23AD" w:rsidRDefault="000F5260">
      <w:pPr>
        <w:jc w:val="both"/>
        <w:rPr>
          <w:del w:id="92" w:author="Koch, Logan M" w:date="2020-12-03T12:01:00Z"/>
        </w:rPr>
        <w:pPrChange w:id="93" w:author="Koch, Logan M" w:date="2020-12-03T12:01:00Z">
          <w:pPr>
            <w:pStyle w:val="ListParagraph"/>
            <w:ind w:left="216" w:firstLine="504"/>
            <w:jc w:val="both"/>
          </w:pPr>
        </w:pPrChange>
      </w:pPr>
      <w:del w:id="94" w:author="Koch, Logan M" w:date="2020-12-03T12:01:00Z">
        <w:r w:rsidDel="008F23AD">
          <w:delText xml:space="preserve">II. Machine Learning Approach Downfalls </w:delText>
        </w:r>
      </w:del>
    </w:p>
    <w:p w14:paraId="51195CB9" w14:textId="77777777" w:rsidR="000F5260" w:rsidRPr="000F5260" w:rsidRDefault="000F5260">
      <w:pPr>
        <w:jc w:val="both"/>
        <w:pPrChange w:id="95" w:author="Koch, Logan M" w:date="2020-12-03T12:01:00Z">
          <w:pPr>
            <w:pStyle w:val="ListParagraph"/>
            <w:ind w:left="216" w:firstLine="504"/>
            <w:jc w:val="both"/>
          </w:pPr>
        </w:pPrChange>
      </w:pPr>
    </w:p>
    <w:p w14:paraId="7084B3D4" w14:textId="50B24088" w:rsidR="009E4B72" w:rsidRDefault="0004108F">
      <w:pPr>
        <w:ind w:firstLine="216"/>
        <w:jc w:val="both"/>
        <w:pPrChange w:id="96" w:author="Koch, Logan M" w:date="2020-12-03T20:38:00Z">
          <w:pPr>
            <w:ind w:left="720"/>
            <w:jc w:val="both"/>
          </w:pPr>
        </w:pPrChange>
      </w:pPr>
      <w:del w:id="97" w:author="Burris, Gavin B" w:date="2020-12-02T21:09:00Z">
        <w:r w:rsidDel="00942F79">
          <w:delText xml:space="preserve">  </w:delText>
        </w:r>
      </w:del>
      <w:r>
        <w:t>Another proposed way to detect falls using video-based fall detection is to use 3D cameras, such as Kinect sensors. 3D cameras provide depth, which many researchers prefer to use for fall detection. With 2D cameras, the system can cover more ground and view upwards of 15-20 feet. [2] Our system implements 2D vision and can detect falls within 25 feet of the system’s camera.</w:t>
      </w:r>
    </w:p>
    <w:p w14:paraId="60C962EC" w14:textId="388717CE" w:rsidR="0004108F" w:rsidDel="00966606" w:rsidRDefault="0004108F">
      <w:pPr>
        <w:ind w:firstLine="216"/>
        <w:jc w:val="both"/>
        <w:rPr>
          <w:del w:id="98" w:author="Sanborn, Mason A" w:date="2020-12-02T03:28:00Z"/>
        </w:rPr>
        <w:pPrChange w:id="99" w:author="Burris, Gavin B" w:date="2020-12-02T21:09:00Z">
          <w:pPr>
            <w:ind w:left="720"/>
            <w:jc w:val="both"/>
          </w:pPr>
        </w:pPrChange>
      </w:pPr>
      <w:del w:id="100" w:author="Burris, Gavin B" w:date="2020-12-02T21:09:00Z">
        <w:r w:rsidDel="00942F79">
          <w:delText xml:space="preserve">  </w:delText>
        </w:r>
      </w:del>
      <w:del w:id="101" w:author="Burris, Gavin B" w:date="2020-12-02T21:10:00Z">
        <w:r w:rsidDel="00942F79">
          <w:delText xml:space="preserve">Another approach </w:delText>
        </w:r>
      </w:del>
      <w:ins w:id="102" w:author="Burris, Gavin B" w:date="2020-12-02T21:10:00Z">
        <w:r w:rsidR="00942F79">
          <w:t>F</w:t>
        </w:r>
      </w:ins>
      <w:del w:id="103" w:author="Burris, Gavin B" w:date="2020-12-02T21:10:00Z">
        <w:r w:rsidDel="00942F79">
          <w:delText>f</w:delText>
        </w:r>
      </w:del>
      <w:r>
        <w:t>or fall detection</w:t>
      </w:r>
      <w:ins w:id="104" w:author="Burris, Gavin B" w:date="2020-12-02T21:10:00Z">
        <w:r w:rsidR="00942F79">
          <w:t xml:space="preserve">, another approach </w:t>
        </w:r>
      </w:ins>
      <w:r>
        <w:t xml:space="preserve"> is</w:t>
      </w:r>
      <w:r w:rsidR="000F5260">
        <w:t xml:space="preserve"> by</w:t>
      </w:r>
      <w:r>
        <w:t xml:space="preserve"> utilizing machine learning techniques. [2] These techniques yield great results but can be costly on the machine hardware. Our system is aimed towards commercial use</w:t>
      </w:r>
      <w:r w:rsidR="00D56E05">
        <w:t>. With this in mind, we want</w:t>
      </w:r>
      <w:ins w:id="105" w:author="Burris, Gavin B" w:date="2020-12-02T21:10:00Z">
        <w:r w:rsidR="0046413D">
          <w:t>ed</w:t>
        </w:r>
      </w:ins>
      <w:r w:rsidR="00D56E05">
        <w:t xml:space="preserve"> to lower the cost of our system to become more affordable for</w:t>
      </w:r>
      <w:ins w:id="106" w:author="Burris, Gavin B" w:date="2020-12-02T21:10:00Z">
        <w:r w:rsidR="0046413D">
          <w:t xml:space="preserve"> average </w:t>
        </w:r>
      </w:ins>
      <w:r w:rsidR="00D56E05">
        <w:t xml:space="preserve"> consumers. With lower</w:t>
      </w:r>
      <w:r w:rsidR="000F5260">
        <w:t>-</w:t>
      </w:r>
      <w:r w:rsidR="00D56E05">
        <w:t>end hardware, a system with a machine learning implementation may not be feasible</w:t>
      </w:r>
      <w:ins w:id="107" w:author="Burris, Gavin B" w:date="2020-12-02T21:11:00Z">
        <w:r w:rsidR="0046413D">
          <w:t>. But with our system implementation, creation of lower cost fall detection system may be possible.</w:t>
        </w:r>
      </w:ins>
      <w:del w:id="108" w:author="Burris, Gavin B" w:date="2020-12-02T21:11:00Z">
        <w:r w:rsidR="00D56E05" w:rsidDel="0046413D">
          <w:delText>.</w:delText>
        </w:r>
      </w:del>
    </w:p>
    <w:p w14:paraId="50D804B3" w14:textId="77777777" w:rsidR="00966606" w:rsidRPr="0004108F" w:rsidRDefault="00966606">
      <w:pPr>
        <w:ind w:firstLine="216"/>
        <w:jc w:val="both"/>
        <w:rPr>
          <w:ins w:id="109" w:author="Sanborn, Mason A" w:date="2020-12-02T03:28:00Z"/>
        </w:rPr>
        <w:pPrChange w:id="110" w:author="Burris, Gavin B" w:date="2020-12-02T21:09:00Z">
          <w:pPr>
            <w:ind w:left="720"/>
            <w:jc w:val="both"/>
          </w:pPr>
        </w:pPrChange>
      </w:pPr>
    </w:p>
    <w:p w14:paraId="1ADCB0F2" w14:textId="77777777" w:rsidR="00561243" w:rsidRPr="00561243" w:rsidRDefault="00561243">
      <w:pPr>
        <w:ind w:left="720"/>
        <w:jc w:val="both"/>
        <w:pPrChange w:id="111" w:author="Sanborn, Mason A" w:date="2020-12-02T03:28:00Z">
          <w:pPr>
            <w:jc w:val="both"/>
          </w:pPr>
        </w:pPrChange>
      </w:pPr>
    </w:p>
    <w:p w14:paraId="2DF195DA" w14:textId="10702B06" w:rsidR="00FD3DA9" w:rsidRDefault="000C4CF5" w:rsidP="00FD3DA9">
      <w:pPr>
        <w:pStyle w:val="Heading1"/>
        <w:numPr>
          <w:ilvl w:val="0"/>
          <w:numId w:val="2"/>
        </w:numPr>
        <w:ind w:firstLine="0"/>
        <w:rPr>
          <w:ins w:id="112" w:author="Lepine, Kyle" w:date="2020-12-03T22:16:00Z"/>
        </w:rPr>
      </w:pPr>
      <w:ins w:id="113" w:author="Lepine, Kyle" w:date="2020-12-03T22:16:00Z">
        <w:r>
          <w:t>Socioeconomical Cost Associated With Falls</w:t>
        </w:r>
      </w:ins>
      <w:del w:id="114" w:author="Lepine, Kyle" w:date="2020-12-03T22:16:00Z">
        <w:r w:rsidR="00A91CC6" w:rsidDel="000C4CF5">
          <w:delText>Logan Kilfoy</w:delText>
        </w:r>
      </w:del>
    </w:p>
    <w:p w14:paraId="26C73316" w14:textId="77777777" w:rsidR="000C4CF5" w:rsidRDefault="000C4CF5" w:rsidP="000C4CF5">
      <w:pPr>
        <w:jc w:val="both"/>
        <w:rPr>
          <w:ins w:id="115" w:author="Lepine, Kyle" w:date="2020-12-03T22:24:00Z"/>
        </w:rPr>
      </w:pPr>
      <w:ins w:id="116" w:author="Lepine, Kyle" w:date="2020-12-03T22:17:00Z">
        <w:r>
          <w:t xml:space="preserve">South Korea has an ever growing elderly population and the need for a fall detection system could save them lives and money. </w:t>
        </w:r>
      </w:ins>
      <w:ins w:id="117" w:author="Lepine, Kyle" w:date="2020-12-03T22:18:00Z">
        <w:r>
          <w:t>Estimate</w:t>
        </w:r>
      </w:ins>
      <w:ins w:id="118" w:author="Lepine, Kyle" w:date="2020-12-03T22:20:00Z">
        <w:r>
          <w:t>s</w:t>
        </w:r>
      </w:ins>
      <w:ins w:id="119" w:author="Lepine, Kyle" w:date="2020-12-03T22:18:00Z">
        <w:r>
          <w:t xml:space="preserve"> have indicated annual costs associated with </w:t>
        </w:r>
      </w:ins>
      <w:ins w:id="120" w:author="Lepine, Kyle" w:date="2020-12-03T22:20:00Z">
        <w:r>
          <w:t xml:space="preserve">elderly </w:t>
        </w:r>
      </w:ins>
      <w:ins w:id="121" w:author="Lepine, Kyle" w:date="2020-12-03T22:18:00Z">
        <w:r>
          <w:t>fall</w:t>
        </w:r>
      </w:ins>
      <w:ins w:id="122" w:author="Lepine, Kyle" w:date="2020-12-03T22:20:00Z">
        <w:r>
          <w:t>s</w:t>
        </w:r>
      </w:ins>
      <w:ins w:id="123" w:author="Lepine, Kyle" w:date="2020-12-03T22:18:00Z">
        <w:r>
          <w:t xml:space="preserve"> is around 1.3 trillion KRW(</w:t>
        </w:r>
      </w:ins>
      <w:ins w:id="124" w:author="Lepine, Kyle" w:date="2020-12-03T22:19:00Z">
        <w:r>
          <w:t xml:space="preserve">South </w:t>
        </w:r>
      </w:ins>
      <w:ins w:id="125" w:author="Lepine, Kyle" w:date="2020-12-03T22:18:00Z">
        <w:r>
          <w:t>Korean Won)</w:t>
        </w:r>
      </w:ins>
      <w:ins w:id="126" w:author="Lepine, Kyle" w:date="2020-12-03T22:20:00Z">
        <w:r>
          <w:t>. The majority of the individuals who fell were female which indicates that a majority of the templates going forwar</w:t>
        </w:r>
      </w:ins>
      <w:ins w:id="127" w:author="Lepine, Kyle" w:date="2020-12-03T22:21:00Z">
        <w:r>
          <w:t xml:space="preserve">d should be female. </w:t>
        </w:r>
      </w:ins>
    </w:p>
    <w:p w14:paraId="3A2F2FAA" w14:textId="65C5E999" w:rsidR="000C4CF5" w:rsidRPr="000C4CF5" w:rsidRDefault="000C4CF5">
      <w:pPr>
        <w:jc w:val="both"/>
        <w:rPr>
          <w:rPrChange w:id="128" w:author="Lepine, Kyle" w:date="2020-12-03T22:16:00Z">
            <w:rPr/>
          </w:rPrChange>
        </w:rPr>
        <w:pPrChange w:id="129" w:author="Lepine, Kyle" w:date="2020-12-03T22:16:00Z">
          <w:pPr>
            <w:pStyle w:val="Heading1"/>
            <w:numPr>
              <w:numId w:val="2"/>
            </w:numPr>
            <w:ind w:firstLine="216"/>
          </w:pPr>
        </w:pPrChange>
      </w:pPr>
      <w:ins w:id="130" w:author="Lepine, Kyle" w:date="2020-12-03T22:24:00Z">
        <w:r w:rsidRPr="000C4CF5">
          <w:rPr>
            <w:noProof/>
          </w:rPr>
          <w:lastRenderedPageBreak/>
          <w:drawing>
            <wp:inline distT="0" distB="0" distL="0" distR="0" wp14:anchorId="749F89A4" wp14:editId="77A360C6">
              <wp:extent cx="3204845" cy="30149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4845" cy="3014980"/>
                      </a:xfrm>
                      <a:prstGeom prst="rect">
                        <a:avLst/>
                      </a:prstGeom>
                    </pic:spPr>
                  </pic:pic>
                </a:graphicData>
              </a:graphic>
            </wp:inline>
          </w:drawing>
        </w:r>
      </w:ins>
      <w:ins w:id="131" w:author="Lepine, Kyle" w:date="2020-12-03T22:21:00Z">
        <w:r>
          <w:t>Falls were recorded in around 33% of the surveye</w:t>
        </w:r>
      </w:ins>
      <w:ins w:id="132" w:author="Lepine, Kyle" w:date="2020-12-03T22:22:00Z">
        <w:r>
          <w:t xml:space="preserve">d, this is in line with previously stated 30% annual fall rate. This is a </w:t>
        </w:r>
        <w:proofErr w:type="gramStart"/>
        <w:r>
          <w:t>global issues</w:t>
        </w:r>
        <w:proofErr w:type="gramEnd"/>
        <w:r>
          <w:t xml:space="preserve"> and our system is a step in the right direction to solve this problem.</w:t>
        </w:r>
      </w:ins>
    </w:p>
    <w:p w14:paraId="3B9DE163" w14:textId="43512458" w:rsidR="00FD3DA9" w:rsidRDefault="008C097A" w:rsidP="00A91CC6">
      <w:pPr>
        <w:pStyle w:val="Heading1"/>
        <w:numPr>
          <w:ilvl w:val="0"/>
          <w:numId w:val="2"/>
        </w:numPr>
        <w:ind w:firstLine="0"/>
      </w:pPr>
      <w:r>
        <w:t>Template-Matching approach for User-aided Fall detection</w:t>
      </w:r>
    </w:p>
    <w:p w14:paraId="2976BA2A" w14:textId="536C0FC5" w:rsidR="0012530D" w:rsidRDefault="0077444D" w:rsidP="003C675F">
      <w:pPr>
        <w:jc w:val="both"/>
      </w:pPr>
      <w:r>
        <w:t xml:space="preserve">     </w:t>
      </w:r>
      <w:r w:rsidR="003C675F">
        <w:t xml:space="preserve">The aging </w:t>
      </w:r>
      <w:r w:rsidR="00B50189">
        <w:t>population</w:t>
      </w:r>
      <w:r w:rsidR="005931E1">
        <w:t xml:space="preserve"> of the world poses major concerns to </w:t>
      </w:r>
      <w:r w:rsidR="00AE7812">
        <w:t>governments and healthcare facilities</w:t>
      </w:r>
      <w:r w:rsidR="00AD167B">
        <w:t xml:space="preserve"> since it will increase the demand for healthcare services and </w:t>
      </w:r>
      <w:r w:rsidR="00C8480C">
        <w:t xml:space="preserve">increase the burden on our healthcare systems. </w:t>
      </w:r>
      <w:r w:rsidR="00C42767">
        <w:t xml:space="preserve">One strategy to prevent the elderly from requiring healthcare services is by implementing prevention and detection technologies in the homes of the </w:t>
      </w:r>
      <w:r w:rsidR="002E0A55">
        <w:t>group most at risk.</w:t>
      </w:r>
      <w:r w:rsidR="002F2134">
        <w:t xml:space="preserve"> [3]</w:t>
      </w:r>
      <w:r w:rsidR="002E0A55">
        <w:t xml:space="preserve"> The necessary technologies vary from</w:t>
      </w:r>
      <w:r w:rsidR="002F2134">
        <w:t xml:space="preserve"> household to household, but</w:t>
      </w:r>
      <w:r w:rsidR="0012530D">
        <w:t xml:space="preserve"> the primary cause of injury-related death for the elderly is from falls. </w:t>
      </w:r>
    </w:p>
    <w:p w14:paraId="4235A0F7" w14:textId="77777777" w:rsidR="0012530D" w:rsidRDefault="0012530D" w:rsidP="003C675F">
      <w:pPr>
        <w:jc w:val="both"/>
      </w:pPr>
    </w:p>
    <w:p w14:paraId="5C548097" w14:textId="43F0AC64" w:rsidR="001D1073" w:rsidDel="00806B40" w:rsidRDefault="0077444D" w:rsidP="003C675F">
      <w:pPr>
        <w:jc w:val="both"/>
        <w:rPr>
          <w:del w:id="133" w:author="Koch, Logan M" w:date="2020-12-03T20:37:00Z"/>
        </w:rPr>
      </w:pPr>
      <w:r>
        <w:t xml:space="preserve">     </w:t>
      </w:r>
      <w:r w:rsidR="0012530D">
        <w:t xml:space="preserve">Falling down is such a scary situation for the elderly to be in due to the </w:t>
      </w:r>
      <w:r w:rsidR="008641AA">
        <w:t xml:space="preserve">lack of options. If an elderly person is living alone and </w:t>
      </w:r>
      <w:del w:id="134" w:author="Sanborn, Mason A" w:date="2020-12-02T04:39:00Z">
        <w:r w:rsidR="008641AA" w:rsidDel="005953FA">
          <w:delText>falls down</w:delText>
        </w:r>
      </w:del>
      <w:ins w:id="135" w:author="Sanborn, Mason A" w:date="2020-12-02T04:39:00Z">
        <w:r w:rsidR="005953FA">
          <w:t>falls</w:t>
        </w:r>
      </w:ins>
      <w:r w:rsidR="008641AA">
        <w:t xml:space="preserve">, </w:t>
      </w:r>
      <w:del w:id="136" w:author="Sanborn, Mason A" w:date="2020-12-02T04:39:00Z">
        <w:r w:rsidR="008641AA" w:rsidDel="005953FA">
          <w:delText>more often than not</w:delText>
        </w:r>
      </w:del>
      <w:ins w:id="137" w:author="Sanborn, Mason A" w:date="2020-12-02T04:39:00Z">
        <w:r w:rsidR="005953FA">
          <w:t>often</w:t>
        </w:r>
      </w:ins>
      <w:r w:rsidR="008641AA">
        <w:t xml:space="preserve"> they </w:t>
      </w:r>
      <w:del w:id="138" w:author="Sanborn, Mason A" w:date="2020-12-02T02:34:00Z">
        <w:r w:rsidR="008641AA" w:rsidDel="00C651BD">
          <w:delText xml:space="preserve">won’t </w:delText>
        </w:r>
      </w:del>
      <w:ins w:id="139" w:author="Sanborn, Mason A" w:date="2020-12-02T02:34:00Z">
        <w:r w:rsidR="00C651BD">
          <w:t xml:space="preserve">will not </w:t>
        </w:r>
      </w:ins>
      <w:r w:rsidR="008641AA">
        <w:t xml:space="preserve">be able to get back up to call for help. </w:t>
      </w:r>
      <w:r w:rsidR="00070FBD">
        <w:t xml:space="preserve">As falling is the primary cause of injury-related death for elders, much research has gone </w:t>
      </w:r>
      <w:r w:rsidR="00BE5386">
        <w:t>human fall detection and prevention.</w:t>
      </w:r>
      <w:r w:rsidR="00414131">
        <w:t xml:space="preserve"> </w:t>
      </w:r>
      <w:r w:rsidR="00A44DEE">
        <w:t>Several works that appear in the literature offer different approaches to detect human falls.</w:t>
      </w:r>
      <w:r w:rsidR="007837F2">
        <w:t xml:space="preserve"> At their core, the two main detection styles are “environmental”</w:t>
      </w:r>
      <w:r w:rsidR="00CA3F60">
        <w:t xml:space="preserve"> (e.g., </w:t>
      </w:r>
      <w:r w:rsidR="003F0606">
        <w:t>infrared</w:t>
      </w:r>
      <w:r w:rsidR="00CA3F60">
        <w:t xml:space="preserve"> sensors, pressure, microphones, and cameras) if they are placed in the environment or “wearable” (e.g., </w:t>
      </w:r>
      <w:r w:rsidR="00E368FB">
        <w:t>accelerometers) [3].</w:t>
      </w:r>
    </w:p>
    <w:p w14:paraId="6BD5327E" w14:textId="6CFEF499" w:rsidR="0077444D" w:rsidRDefault="0077444D" w:rsidP="003C675F">
      <w:pPr>
        <w:jc w:val="both"/>
      </w:pPr>
    </w:p>
    <w:p w14:paraId="11902690" w14:textId="7D11E345" w:rsidR="003C42C5" w:rsidRPr="008C097A" w:rsidRDefault="0077444D" w:rsidP="003C675F">
      <w:pPr>
        <w:jc w:val="both"/>
      </w:pPr>
      <w:r>
        <w:t xml:space="preserve">     Both methods of detection have their own drawbacks </w:t>
      </w:r>
      <w:r w:rsidR="00192701">
        <w:t xml:space="preserve">but regardless of the detection method chosen, the need still exists. </w:t>
      </w:r>
      <w:r w:rsidR="00BB6274">
        <w:t>The approach presented in th</w:t>
      </w:r>
      <w:r w:rsidR="004A1094">
        <w:t xml:space="preserve">is journal by </w:t>
      </w:r>
      <w:r w:rsidR="004A1094" w:rsidRPr="006736EA">
        <w:t xml:space="preserve">Diego </w:t>
      </w:r>
      <w:proofErr w:type="spellStart"/>
      <w:r w:rsidR="004A1094" w:rsidRPr="006736EA">
        <w:t>Droghini</w:t>
      </w:r>
      <w:proofErr w:type="spellEnd"/>
      <w:r w:rsidR="004A1094" w:rsidRPr="006736EA">
        <w:t>, Daniele Ferretti,</w:t>
      </w:r>
      <w:r w:rsidR="004A1094">
        <w:t xml:space="preserve"> </w:t>
      </w:r>
      <w:r w:rsidR="004A1094" w:rsidRPr="006736EA">
        <w:t>Emanuele</w:t>
      </w:r>
      <w:r w:rsidR="004A1094">
        <w:t xml:space="preserve"> </w:t>
      </w:r>
      <w:proofErr w:type="spellStart"/>
      <w:r w:rsidR="004A1094" w:rsidRPr="006736EA">
        <w:t>Principi</w:t>
      </w:r>
      <w:proofErr w:type="spellEnd"/>
      <w:r w:rsidR="004A1094" w:rsidRPr="006736EA">
        <w:t xml:space="preserve">, Stefano </w:t>
      </w:r>
      <w:proofErr w:type="spellStart"/>
      <w:r w:rsidR="004A1094" w:rsidRPr="006736EA">
        <w:t>Squartini</w:t>
      </w:r>
      <w:proofErr w:type="spellEnd"/>
      <w:r w:rsidR="004A1094" w:rsidRPr="006736EA">
        <w:t xml:space="preserve">, </w:t>
      </w:r>
      <w:r w:rsidR="004A1094">
        <w:t xml:space="preserve">and </w:t>
      </w:r>
      <w:r w:rsidR="004A1094" w:rsidRPr="006736EA">
        <w:t>Francesco Piazza</w:t>
      </w:r>
      <w:r w:rsidR="00F86454">
        <w:t xml:space="preserve"> uses a combination of the template matching approach we incorporated into our project </w:t>
      </w:r>
      <w:r w:rsidR="00700C86">
        <w:t xml:space="preserve">and a </w:t>
      </w:r>
      <w:r w:rsidR="003479C9">
        <w:t>sound-based</w:t>
      </w:r>
      <w:r w:rsidR="00700C86">
        <w:t xml:space="preserve"> element that listens to the room </w:t>
      </w:r>
      <w:r w:rsidR="000406C8">
        <w:t xml:space="preserve">waiting to hear a loud thud that sounds different from the normal sounds that you could expect to hear in </w:t>
      </w:r>
      <w:r w:rsidR="003479C9">
        <w:t>day-to-day</w:t>
      </w:r>
      <w:r w:rsidR="000406C8">
        <w:t xml:space="preserve"> activities. </w:t>
      </w:r>
      <w:r w:rsidR="003479C9">
        <w:t>I personally like this approach as it adds an extra layer of security to the system. By</w:t>
      </w:r>
      <w:r w:rsidR="009951D9">
        <w:t xml:space="preserve"> using </w:t>
      </w:r>
      <w:r w:rsidR="009951D9">
        <w:t xml:space="preserve">template-matching algorithms in combination with sound detection, you can root out many of the false positives that using one or the other would </w:t>
      </w:r>
      <w:r w:rsidR="003C42C5">
        <w:t xml:space="preserve">create. </w:t>
      </w:r>
      <w:r w:rsidR="00FF6B23">
        <w:t xml:space="preserve">As described in the journal, their team of developers used templates of many false positions to balance out the </w:t>
      </w:r>
      <w:r w:rsidR="001B0276">
        <w:t>templates of falls just like we did</w:t>
      </w:r>
      <w:r w:rsidR="000F5260">
        <w:t>;</w:t>
      </w:r>
      <w:r w:rsidR="001B0276">
        <w:t xml:space="preserve"> however</w:t>
      </w:r>
      <w:r w:rsidR="000F5260">
        <w:t>,</w:t>
      </w:r>
      <w:r w:rsidR="001B0276">
        <w:t xml:space="preserve"> they went on to create sound bites from </w:t>
      </w:r>
      <w:r w:rsidR="00CD0179">
        <w:t xml:space="preserve">general day-to-day activities that would not be considered falls and then included sound bites of actual falls which helps the system differentiate between the </w:t>
      </w:r>
      <w:r w:rsidR="00A735A7">
        <w:t>normal sounds and an actual fall. So</w:t>
      </w:r>
      <w:r w:rsidR="007C4DAA">
        <w:t>,</w:t>
      </w:r>
      <w:r w:rsidR="00A735A7">
        <w:t xml:space="preserve"> while the methods of detection were completely different, the approach to making them was the exact same and </w:t>
      </w:r>
      <w:r w:rsidR="003F0606">
        <w:t xml:space="preserve">when used in conjunction with one another, there </w:t>
      </w:r>
      <w:r w:rsidR="000F5260">
        <w:t>are</w:t>
      </w:r>
      <w:r w:rsidR="003F0606">
        <w:t xml:space="preserve"> much less </w:t>
      </w:r>
      <w:r w:rsidR="00CE0487">
        <w:t>false positives</w:t>
      </w:r>
      <w:r w:rsidR="003F0606">
        <w:t xml:space="preserve"> thrown.</w:t>
      </w:r>
    </w:p>
    <w:p w14:paraId="49FF9245" w14:textId="11AFD51E" w:rsidR="00A91CC6" w:rsidRDefault="003C61BC" w:rsidP="00A91CC6">
      <w:pPr>
        <w:pStyle w:val="Heading1"/>
        <w:numPr>
          <w:ilvl w:val="0"/>
          <w:numId w:val="2"/>
        </w:numPr>
        <w:ind w:firstLine="0"/>
        <w:rPr>
          <w:ins w:id="140" w:author="Koch, Logan M" w:date="2020-12-03T12:03:00Z"/>
        </w:rPr>
      </w:pPr>
      <w:proofErr w:type="spellStart"/>
      <w:ins w:id="141" w:author="Koch, Logan M" w:date="2020-12-03T15:09:00Z">
        <w:r>
          <w:t>iot</w:t>
        </w:r>
        <w:proofErr w:type="spellEnd"/>
        <w:r>
          <w:t xml:space="preserve"> fall detection</w:t>
        </w:r>
      </w:ins>
      <w:del w:id="142" w:author="Koch, Logan M" w:date="2020-12-03T15:09:00Z">
        <w:r w:rsidR="00A91CC6" w:rsidDel="003C61BC">
          <w:delText>Kyle Lepine</w:delText>
        </w:r>
      </w:del>
    </w:p>
    <w:p w14:paraId="46A9E80C" w14:textId="54DDC99A" w:rsidR="003C61BC" w:rsidRDefault="003C61BC" w:rsidP="003C61BC">
      <w:pPr>
        <w:jc w:val="both"/>
        <w:rPr>
          <w:ins w:id="143" w:author="Koch, Logan M" w:date="2020-12-03T15:11:00Z"/>
        </w:rPr>
      </w:pPr>
      <w:ins w:id="144" w:author="Koch, Logan M" w:date="2020-12-03T15:10:00Z">
        <w:r>
          <w:t xml:space="preserve">As technology has evolved it has increasing made its way into our homes. Through IoT (internet of things) we have now </w:t>
        </w:r>
        <w:proofErr w:type="gramStart"/>
        <w:r>
          <w:t>have</w:t>
        </w:r>
        <w:proofErr w:type="gramEnd"/>
        <w:r>
          <w:t xml:space="preserve"> the capabilities of transforming a home into personalized smart sanctuary. These smart homes will be able to use smart devices to directly to help people prone to fall accidents and injuries. Every year over 30% people over the age of 65 experience a fall. A fall detection system in smart home devices could drastically improve the lives and safety of our seniors. Our system using fall templates could be used with smart home devices such as security cameras commonly sold at big retailers. These cameras could be connected to an overall security system or to a Google Home or Amazon Alexa. Template matching could help identify falls using these smart cameras and call for help in the event of a fall to help prevent more life threating injuries from occurring. </w:t>
        </w:r>
      </w:ins>
    </w:p>
    <w:p w14:paraId="5B8BF482" w14:textId="7DC20B91" w:rsidR="003C61BC" w:rsidRDefault="003C61BC" w:rsidP="003C61BC">
      <w:pPr>
        <w:jc w:val="both"/>
        <w:rPr>
          <w:ins w:id="145" w:author="Koch, Logan M" w:date="2020-12-03T15:11:00Z"/>
        </w:rPr>
      </w:pPr>
      <w:ins w:id="146" w:author="Koch, Logan M" w:date="2020-12-03T15:11:00Z">
        <w:r w:rsidRPr="00271616">
          <w:rPr>
            <w:noProof/>
          </w:rPr>
          <w:drawing>
            <wp:inline distT="0" distB="0" distL="0" distR="0" wp14:anchorId="327DC9BA" wp14:editId="4C0BDA49">
              <wp:extent cx="3204845" cy="1555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4845" cy="1555750"/>
                      </a:xfrm>
                      <a:prstGeom prst="rect">
                        <a:avLst/>
                      </a:prstGeom>
                    </pic:spPr>
                  </pic:pic>
                </a:graphicData>
              </a:graphic>
            </wp:inline>
          </w:drawing>
        </w:r>
      </w:ins>
    </w:p>
    <w:p w14:paraId="1842ACD8" w14:textId="6C088922" w:rsidR="003C61BC" w:rsidRPr="003C61BC" w:rsidRDefault="003C61BC">
      <w:pPr>
        <w:rPr>
          <w:ins w:id="147" w:author="Koch, Logan M" w:date="2020-12-03T15:11:00Z"/>
          <w:i/>
          <w:iCs/>
          <w:rPrChange w:id="148" w:author="Koch, Logan M" w:date="2020-12-03T15:11:00Z">
            <w:rPr>
              <w:ins w:id="149" w:author="Koch, Logan M" w:date="2020-12-03T15:11:00Z"/>
            </w:rPr>
          </w:rPrChange>
        </w:rPr>
        <w:pPrChange w:id="150" w:author="Koch, Logan M" w:date="2020-12-03T15:11:00Z">
          <w:pPr>
            <w:jc w:val="both"/>
          </w:pPr>
        </w:pPrChange>
      </w:pPr>
      <w:ins w:id="151" w:author="Koch, Logan M" w:date="2020-12-03T15:11:00Z">
        <w:r>
          <w:rPr>
            <w:i/>
            <w:iCs/>
          </w:rPr>
          <w:t>Figure 1</w:t>
        </w:r>
      </w:ins>
      <w:ins w:id="152" w:author="Koch, Logan M" w:date="2020-12-03T15:12:00Z">
        <w:r>
          <w:rPr>
            <w:i/>
            <w:iCs/>
          </w:rPr>
          <w:t>: Proposed Solution</w:t>
        </w:r>
      </w:ins>
      <w:ins w:id="153" w:author="Koch, Logan M" w:date="2020-12-03T20:24:00Z">
        <w:r w:rsidR="009E4B72">
          <w:rPr>
            <w:i/>
            <w:iCs/>
          </w:rPr>
          <w:t xml:space="preserve"> to IoT Fall Detection</w:t>
        </w:r>
      </w:ins>
    </w:p>
    <w:p w14:paraId="1CB0A3F5" w14:textId="77777777" w:rsidR="003C61BC" w:rsidRDefault="003C61BC">
      <w:pPr>
        <w:jc w:val="both"/>
        <w:rPr>
          <w:ins w:id="154" w:author="Koch, Logan M" w:date="2020-12-03T15:10:00Z"/>
        </w:rPr>
        <w:pPrChange w:id="155" w:author="Koch, Logan M" w:date="2020-12-03T15:10:00Z">
          <w:pPr>
            <w:pStyle w:val="ListParagraph"/>
            <w:numPr>
              <w:numId w:val="2"/>
            </w:numPr>
            <w:tabs>
              <w:tab w:val="num" w:pos="3690"/>
            </w:tabs>
            <w:ind w:left="0" w:firstLine="216"/>
            <w:jc w:val="both"/>
          </w:pPr>
        </w:pPrChange>
      </w:pPr>
    </w:p>
    <w:p w14:paraId="1E979943" w14:textId="48F407D8" w:rsidR="003C61BC" w:rsidRPr="008F1B40" w:rsidRDefault="003C61BC">
      <w:pPr>
        <w:jc w:val="both"/>
        <w:rPr>
          <w:ins w:id="156" w:author="Koch, Logan M" w:date="2020-12-03T15:10:00Z"/>
        </w:rPr>
        <w:pPrChange w:id="157" w:author="Koch, Logan M" w:date="2020-12-03T15:10:00Z">
          <w:pPr>
            <w:pStyle w:val="ListParagraph"/>
            <w:numPr>
              <w:numId w:val="2"/>
            </w:numPr>
            <w:tabs>
              <w:tab w:val="num" w:pos="3690"/>
            </w:tabs>
            <w:ind w:left="0" w:firstLine="216"/>
            <w:jc w:val="both"/>
          </w:pPr>
        </w:pPrChange>
      </w:pPr>
      <w:ins w:id="158" w:author="Koch, Logan M" w:date="2020-12-03T15:10:00Z">
        <w:r>
          <w:t>A proposed solution to an IoT fall detection system is shown in the figure above. This would utilize many different modules: Camera, Speaker, Server, and an Amazon Echo. Our system could be directly placed into the Fall Detector module and keep the rest of the system intact.</w:t>
        </w:r>
      </w:ins>
    </w:p>
    <w:p w14:paraId="0FDA48EF" w14:textId="77777777" w:rsidR="008F23AD" w:rsidRPr="008F23AD" w:rsidDel="008F23AD" w:rsidRDefault="008F23AD">
      <w:pPr>
        <w:rPr>
          <w:del w:id="159" w:author="Koch, Logan M" w:date="2020-12-03T12:03:00Z"/>
        </w:rPr>
        <w:pPrChange w:id="160" w:author="Koch, Logan M" w:date="2020-12-03T12:03:00Z">
          <w:pPr>
            <w:pStyle w:val="Heading1"/>
            <w:numPr>
              <w:numId w:val="2"/>
            </w:numPr>
            <w:ind w:firstLine="216"/>
          </w:pPr>
        </w:pPrChange>
      </w:pPr>
    </w:p>
    <w:p w14:paraId="752A3D36" w14:textId="115E352C" w:rsidR="00FD3DA9" w:rsidRDefault="00A91CC6">
      <w:pPr>
        <w:pStyle w:val="Heading1"/>
        <w:numPr>
          <w:ilvl w:val="0"/>
          <w:numId w:val="0"/>
        </w:numPr>
        <w:jc w:val="both"/>
        <w:rPr>
          <w:ins w:id="161" w:author="Sanborn, Mason A" w:date="2020-12-02T04:18:00Z"/>
        </w:rPr>
        <w:pPrChange w:id="162" w:author="Koch, Logan M" w:date="2020-12-03T12:03:00Z">
          <w:pPr>
            <w:pStyle w:val="Heading1"/>
            <w:numPr>
              <w:numId w:val="2"/>
            </w:numPr>
            <w:ind w:firstLine="216"/>
          </w:pPr>
        </w:pPrChange>
      </w:pPr>
      <w:del w:id="163" w:author="Koch, Logan M" w:date="2020-12-03T12:03:00Z">
        <w:r w:rsidDel="008F23AD">
          <w:delText>M</w:delText>
        </w:r>
      </w:del>
      <w:del w:id="164" w:author="Koch, Logan M" w:date="2020-12-03T12:02:00Z">
        <w:r w:rsidDel="008F23AD">
          <w:delText>ason Sanborn</w:delText>
        </w:r>
      </w:del>
    </w:p>
    <w:p w14:paraId="662AA5B5" w14:textId="262322BA" w:rsidR="008128B5" w:rsidRDefault="008128B5" w:rsidP="008128B5">
      <w:pPr>
        <w:rPr>
          <w:ins w:id="165" w:author="Sanborn, Mason A" w:date="2020-12-02T04:20:00Z"/>
          <w:rStyle w:val="Heading1Char"/>
        </w:rPr>
      </w:pPr>
      <w:ins w:id="166" w:author="Sanborn, Mason A" w:date="2020-12-02T04:19:00Z">
        <w:r>
          <w:t xml:space="preserve">VI. </w:t>
        </w:r>
        <w:r w:rsidRPr="008128B5">
          <w:rPr>
            <w:rStyle w:val="Heading1Char"/>
            <w:rPrChange w:id="167" w:author="Sanborn, Mason A" w:date="2020-12-02T04:20:00Z">
              <w:rPr/>
            </w:rPrChange>
          </w:rPr>
          <w:t>Challenges, issues and trends in fall detection systems</w:t>
        </w:r>
      </w:ins>
    </w:p>
    <w:p w14:paraId="2CF7FBBC" w14:textId="77777777" w:rsidR="008128B5" w:rsidRPr="008F23AD" w:rsidRDefault="008128B5">
      <w:pPr>
        <w:jc w:val="left"/>
        <w:rPr>
          <w:ins w:id="168" w:author="Sanborn, Mason A" w:date="2020-12-02T04:18:00Z"/>
        </w:rPr>
        <w:pPrChange w:id="169" w:author="Sanborn, Mason A" w:date="2020-12-02T04:20:00Z">
          <w:pPr>
            <w:pStyle w:val="Heading1"/>
            <w:numPr>
              <w:numId w:val="2"/>
            </w:numPr>
            <w:ind w:firstLine="216"/>
          </w:pPr>
        </w:pPrChange>
      </w:pPr>
    </w:p>
    <w:p w14:paraId="3B99ABBD" w14:textId="6C8BB2BB" w:rsidR="008128B5" w:rsidDel="00806B40" w:rsidRDefault="008128B5" w:rsidP="008128B5">
      <w:pPr>
        <w:jc w:val="both"/>
        <w:rPr>
          <w:ins w:id="170" w:author="Sanborn, Mason A" w:date="2020-12-02T04:26:00Z"/>
          <w:del w:id="171" w:author="Koch, Logan M" w:date="2020-12-03T20:37:00Z"/>
        </w:rPr>
      </w:pPr>
      <w:ins w:id="172" w:author="Sanborn, Mason A" w:date="2020-12-02T04:20:00Z">
        <w:r>
          <w:t xml:space="preserve">      </w:t>
        </w:r>
      </w:ins>
      <w:ins w:id="173" w:author="Sanborn, Mason A" w:date="2020-12-02T04:21:00Z">
        <w:r>
          <w:t>Throughout the last several years many varying types of fall detection systems have been develope</w:t>
        </w:r>
      </w:ins>
      <w:ins w:id="174" w:author="Sanborn, Mason A" w:date="2020-12-02T04:22:00Z">
        <w:r>
          <w:t xml:space="preserve">d to counter the risk that a fall comes with. These systems vary drastically in approach varying from wearable sensors to fully </w:t>
        </w:r>
      </w:ins>
      <w:ins w:id="175" w:author="Sanborn, Mason A" w:date="2020-12-02T04:23:00Z">
        <w:r>
          <w:t xml:space="preserve">manufactured environments with different types of sensors to provide the data necessary to properly </w:t>
        </w:r>
      </w:ins>
      <w:ins w:id="176" w:author="Sanborn, Mason A" w:date="2020-12-02T04:39:00Z">
        <w:r w:rsidR="005953FA">
          <w:t>calculate</w:t>
        </w:r>
      </w:ins>
      <w:ins w:id="177" w:author="Sanborn, Mason A" w:date="2020-12-02T04:23:00Z">
        <w:r>
          <w:t xml:space="preserve"> when a fall has occurred.</w:t>
        </w:r>
      </w:ins>
    </w:p>
    <w:p w14:paraId="6AF3AA05" w14:textId="20CE6B51" w:rsidR="00122F2C" w:rsidRDefault="00122F2C" w:rsidP="008128B5">
      <w:pPr>
        <w:jc w:val="both"/>
        <w:rPr>
          <w:ins w:id="178" w:author="Sanborn, Mason A" w:date="2020-12-02T04:28:00Z"/>
        </w:rPr>
      </w:pPr>
    </w:p>
    <w:p w14:paraId="29F7D2AD" w14:textId="64D591CA" w:rsidR="00122F2C" w:rsidRPr="008F23AD" w:rsidRDefault="00122F2C">
      <w:pPr>
        <w:jc w:val="both"/>
        <w:pPrChange w:id="179" w:author="Sanborn, Mason A" w:date="2020-12-02T04:21:00Z">
          <w:pPr>
            <w:pStyle w:val="Heading1"/>
            <w:numPr>
              <w:numId w:val="2"/>
            </w:numPr>
            <w:ind w:firstLine="216"/>
          </w:pPr>
        </w:pPrChange>
      </w:pPr>
      <w:ins w:id="180" w:author="Sanborn, Mason A" w:date="2020-12-02T04:28:00Z">
        <w:r>
          <w:lastRenderedPageBreak/>
          <w:t xml:space="preserve">     </w:t>
        </w:r>
      </w:ins>
      <w:ins w:id="181" w:author="Sanborn, Mason A" w:date="2020-12-02T04:29:00Z">
        <w:r>
          <w:t>The major dangers presented when a fall occurs are not limited to the immediate dangers as many risks can occur from slow response tim</w:t>
        </w:r>
      </w:ins>
      <w:ins w:id="182" w:author="Sanborn, Mason A" w:date="2020-12-02T04:30:00Z">
        <w:r>
          <w:t xml:space="preserve">e. </w:t>
        </w:r>
        <w:r w:rsidRPr="00122F2C">
          <w:t>More than 20% of patients admitted to hospital because of a fall had been on the ground for an hour or more, and even if there was no direct injury from the fall, their morbidity rates within 6 months were very high</w:t>
        </w:r>
        <w:r>
          <w:t xml:space="preserve"> [4]</w:t>
        </w:r>
        <w:r w:rsidRPr="00122F2C">
          <w:t xml:space="preserve">. </w:t>
        </w:r>
        <w:r>
          <w:t xml:space="preserve">Because of this major risk our </w:t>
        </w:r>
      </w:ins>
      <w:ins w:id="183" w:author="Sanborn, Mason A" w:date="2020-12-02T04:28:00Z">
        <w:r>
          <w:t xml:space="preserve">system also works to respond </w:t>
        </w:r>
      </w:ins>
      <w:ins w:id="184" w:author="Sanborn, Mason A" w:date="2020-12-02T04:29:00Z">
        <w:r>
          <w:t xml:space="preserve">within seconds </w:t>
        </w:r>
      </w:ins>
      <w:ins w:id="185" w:author="Sanborn, Mason A" w:date="2020-12-02T04:31:00Z">
        <w:r>
          <w:t>by quickly processing the live video feed of the home</w:t>
        </w:r>
      </w:ins>
      <w:ins w:id="186" w:author="Sanborn, Mason A" w:date="2020-12-02T04:33:00Z">
        <w:r>
          <w:t xml:space="preserve"> and raising a flag when a fall has </w:t>
        </w:r>
      </w:ins>
      <w:ins w:id="187" w:author="Sanborn, Mason A" w:date="2020-12-02T04:39:00Z">
        <w:r w:rsidR="005953FA">
          <w:t>occurred</w:t>
        </w:r>
      </w:ins>
      <w:ins w:id="188" w:author="Sanborn, Mason A" w:date="2020-12-02T04:32:00Z">
        <w:r>
          <w:t xml:space="preserve">. </w:t>
        </w:r>
      </w:ins>
      <w:ins w:id="189" w:author="Sanborn, Mason A" w:date="2020-12-02T04:33:00Z">
        <w:r>
          <w:t>This flag</w:t>
        </w:r>
      </w:ins>
      <w:ins w:id="190" w:author="Sanborn, Mason A" w:date="2020-12-02T04:31:00Z">
        <w:r>
          <w:t xml:space="preserve"> be handled to provide immediate support to the user with no action required of them</w:t>
        </w:r>
      </w:ins>
      <w:ins w:id="191" w:author="Sanborn, Mason A" w:date="2020-12-02T04:34:00Z">
        <w:r>
          <w:t xml:space="preserve"> ensuring an </w:t>
        </w:r>
      </w:ins>
      <w:ins w:id="192" w:author="Sanborn, Mason A" w:date="2020-12-02T04:35:00Z">
        <w:r>
          <w:t xml:space="preserve">unassisted </w:t>
        </w:r>
      </w:ins>
      <w:ins w:id="193" w:author="Sanborn, Mason A" w:date="2020-12-02T04:39:00Z">
        <w:r w:rsidR="005953FA">
          <w:t>response</w:t>
        </w:r>
      </w:ins>
      <w:ins w:id="194" w:author="Sanborn, Mason A" w:date="2020-12-02T04:35:00Z">
        <w:r>
          <w:t xml:space="preserve"> that is not </w:t>
        </w:r>
      </w:ins>
      <w:ins w:id="195" w:author="Sanborn, Mason A" w:date="2020-12-02T04:39:00Z">
        <w:r w:rsidR="005953FA">
          <w:t>guaranteed</w:t>
        </w:r>
      </w:ins>
      <w:ins w:id="196" w:author="Sanborn, Mason A" w:date="2020-12-02T04:35:00Z">
        <w:r>
          <w:t xml:space="preserve"> by systems that re</w:t>
        </w:r>
      </w:ins>
      <w:ins w:id="197" w:author="Sanborn, Mason A" w:date="2020-12-02T04:36:00Z">
        <w:r>
          <w:t xml:space="preserve">quire the user to establish when a fall has </w:t>
        </w:r>
      </w:ins>
      <w:ins w:id="198" w:author="Sanborn, Mason A" w:date="2020-12-02T04:39:00Z">
        <w:r w:rsidR="005953FA">
          <w:t>occurred</w:t>
        </w:r>
      </w:ins>
      <w:ins w:id="199" w:author="Sanborn, Mason A" w:date="2020-12-02T04:31:00Z">
        <w:r>
          <w:t>.</w:t>
        </w:r>
      </w:ins>
    </w:p>
    <w:p w14:paraId="6BEB27D4" w14:textId="721BAACB" w:rsidR="00962079" w:rsidRDefault="00A556C5">
      <w:pPr>
        <w:pStyle w:val="Heading1"/>
        <w:numPr>
          <w:ilvl w:val="0"/>
          <w:numId w:val="0"/>
        </w:numPr>
        <w:rPr>
          <w:ins w:id="200" w:author="Sanborn, Mason A" w:date="2020-12-02T03:51:00Z"/>
        </w:rPr>
        <w:pPrChange w:id="201" w:author="Koch, Logan M" w:date="2020-12-03T20:00:00Z">
          <w:pPr/>
        </w:pPrChange>
      </w:pPr>
      <w:ins w:id="202" w:author="Koch, Logan M" w:date="2020-12-03T19:59:00Z">
        <w:r>
          <w:t>VII.</w:t>
        </w:r>
      </w:ins>
      <w:ins w:id="203" w:author="Koch, Logan M" w:date="2020-12-03T20:00:00Z">
        <w:r>
          <w:t xml:space="preserve"> </w:t>
        </w:r>
      </w:ins>
      <w:r w:rsidR="00A91CC6">
        <w:t>Our solution</w:t>
      </w:r>
    </w:p>
    <w:p w14:paraId="0CD5EA9E" w14:textId="059671CA" w:rsidR="00962079" w:rsidRDefault="00962079" w:rsidP="00962079">
      <w:pPr>
        <w:rPr>
          <w:ins w:id="204" w:author="Sanborn, Mason A" w:date="2020-12-02T03:51:00Z"/>
        </w:rPr>
      </w:pPr>
    </w:p>
    <w:p w14:paraId="7798034F" w14:textId="1DC3DEFE" w:rsidR="00962079" w:rsidRDefault="00962079" w:rsidP="00962079">
      <w:pPr>
        <w:rPr>
          <w:ins w:id="205" w:author="Sanborn, Mason A" w:date="2020-12-02T03:51:00Z"/>
        </w:rPr>
      </w:pPr>
    </w:p>
    <w:p w14:paraId="7E4E8252" w14:textId="0044596F" w:rsidR="00962079" w:rsidRDefault="00962079" w:rsidP="00962079">
      <w:pPr>
        <w:rPr>
          <w:ins w:id="206" w:author="Sanborn, Mason A" w:date="2020-12-02T03:53:00Z"/>
        </w:rPr>
      </w:pPr>
      <w:ins w:id="207" w:author="Sanborn, Mason A" w:date="2020-12-02T03:51:00Z">
        <w:r w:rsidRPr="00962079">
          <w:rPr>
            <w:noProof/>
          </w:rPr>
          <w:drawing>
            <wp:inline distT="0" distB="0" distL="0" distR="0" wp14:anchorId="12D02494" wp14:editId="1FC2CA88">
              <wp:extent cx="2095500" cy="4542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23730" cy="4603989"/>
                      </a:xfrm>
                      <a:prstGeom prst="rect">
                        <a:avLst/>
                      </a:prstGeom>
                    </pic:spPr>
                  </pic:pic>
                </a:graphicData>
              </a:graphic>
            </wp:inline>
          </w:drawing>
        </w:r>
      </w:ins>
    </w:p>
    <w:p w14:paraId="45856900" w14:textId="7EB107E1" w:rsidR="00962079" w:rsidDel="008F23AD" w:rsidRDefault="00962079" w:rsidP="00962079">
      <w:pPr>
        <w:rPr>
          <w:ins w:id="208" w:author="Sanborn, Mason A" w:date="2020-12-02T03:53:00Z"/>
          <w:del w:id="209" w:author="Koch, Logan M" w:date="2020-12-03T12:03:00Z"/>
          <w:i/>
          <w:iCs/>
        </w:rPr>
      </w:pPr>
      <w:ins w:id="210" w:author="Sanborn, Mason A" w:date="2020-12-02T03:53:00Z">
        <w:r>
          <w:rPr>
            <w:i/>
            <w:iCs/>
          </w:rPr>
          <w:t xml:space="preserve">Figure </w:t>
        </w:r>
      </w:ins>
      <w:ins w:id="211" w:author="Koch, Logan M" w:date="2020-12-03T15:12:00Z">
        <w:r w:rsidR="003C61BC">
          <w:rPr>
            <w:i/>
            <w:iCs/>
          </w:rPr>
          <w:t>2</w:t>
        </w:r>
      </w:ins>
      <w:ins w:id="212" w:author="Sanborn, Mason A" w:date="2020-12-02T03:53:00Z">
        <w:del w:id="213" w:author="Koch, Logan M" w:date="2020-12-03T15:12:00Z">
          <w:r w:rsidDel="003C61BC">
            <w:rPr>
              <w:i/>
              <w:iCs/>
            </w:rPr>
            <w:delText>1</w:delText>
          </w:r>
        </w:del>
        <w:r>
          <w:rPr>
            <w:i/>
            <w:iCs/>
          </w:rPr>
          <w:t xml:space="preserve">: </w:t>
        </w:r>
      </w:ins>
      <w:ins w:id="214" w:author="Sanborn, Mason A" w:date="2020-12-02T03:54:00Z">
        <w:r>
          <w:rPr>
            <w:i/>
            <w:iCs/>
          </w:rPr>
          <w:t>Flowchart</w:t>
        </w:r>
      </w:ins>
    </w:p>
    <w:p w14:paraId="5927A88D" w14:textId="77777777" w:rsidR="00962079" w:rsidRPr="00962079" w:rsidDel="008F23AD" w:rsidRDefault="00962079">
      <w:pPr>
        <w:rPr>
          <w:del w:id="215" w:author="Koch, Logan M" w:date="2020-12-03T12:03:00Z"/>
        </w:rPr>
        <w:pPrChange w:id="216" w:author="Sanborn, Mason A" w:date="2020-12-02T03:51:00Z">
          <w:pPr>
            <w:pStyle w:val="Heading1"/>
            <w:numPr>
              <w:numId w:val="2"/>
            </w:numPr>
            <w:ind w:firstLine="216"/>
          </w:pPr>
        </w:pPrChange>
      </w:pPr>
    </w:p>
    <w:p w14:paraId="3403CA2E" w14:textId="25CF2805" w:rsidR="00704238" w:rsidRDefault="0000421B">
      <w:pPr>
        <w:rPr>
          <w:i/>
          <w:iCs/>
        </w:rPr>
        <w:pPrChange w:id="217" w:author="Koch, Logan M" w:date="2020-12-03T12:03:00Z">
          <w:pPr>
            <w:jc w:val="both"/>
          </w:pPr>
        </w:pPrChange>
      </w:pPr>
      <w:del w:id="218" w:author="Koch, Logan M" w:date="2020-12-03T12:03:00Z">
        <w:r w:rsidRPr="0000421B" w:rsidDel="008F23AD">
          <w:rPr>
            <w:i/>
            <w:iCs/>
          </w:rPr>
          <w:delText>A.</w:delText>
        </w:r>
        <w:r w:rsidDel="008F23AD">
          <w:rPr>
            <w:i/>
            <w:iCs/>
          </w:rPr>
          <w:delText xml:space="preserve"> </w:delText>
        </w:r>
        <w:r w:rsidR="00704238" w:rsidRPr="0000421B" w:rsidDel="008F23AD">
          <w:rPr>
            <w:i/>
            <w:iCs/>
          </w:rPr>
          <w:delText>Gavin Burris</w:delText>
        </w:r>
      </w:del>
    </w:p>
    <w:p w14:paraId="6F9A9FEA" w14:textId="77777777" w:rsidR="00561243" w:rsidRDefault="00561243" w:rsidP="0000421B">
      <w:pPr>
        <w:jc w:val="both"/>
        <w:rPr>
          <w:i/>
          <w:iCs/>
        </w:rPr>
      </w:pPr>
    </w:p>
    <w:p w14:paraId="1A2F662D" w14:textId="79DB5D63" w:rsidR="00561243" w:rsidRDefault="00561243" w:rsidP="0000421B">
      <w:pPr>
        <w:jc w:val="both"/>
        <w:rPr>
          <w:i/>
          <w:iCs/>
        </w:rPr>
      </w:pPr>
      <w:r>
        <w:rPr>
          <w:i/>
          <w:iCs/>
        </w:rPr>
        <w:t>A. Dynamic Kernel Size</w:t>
      </w:r>
    </w:p>
    <w:p w14:paraId="67375BD2" w14:textId="51CA85FE" w:rsidR="00561243" w:rsidRDefault="00561243" w:rsidP="0000421B">
      <w:pPr>
        <w:jc w:val="both"/>
        <w:rPr>
          <w:i/>
          <w:iCs/>
        </w:rPr>
      </w:pPr>
    </w:p>
    <w:p w14:paraId="61834108" w14:textId="173F1C43" w:rsidR="00561243" w:rsidDel="008F23AD" w:rsidRDefault="00561243" w:rsidP="0000421B">
      <w:pPr>
        <w:jc w:val="both"/>
        <w:rPr>
          <w:del w:id="219" w:author="Koch, Logan M" w:date="2020-12-03T12:03:00Z"/>
        </w:rPr>
      </w:pPr>
      <w:r>
        <w:t xml:space="preserve">  For our system to make accurate templates from processed video frames for subjects at a dynamic distance, we needed to come up with a way to adjust the morphological kernel size used to perform morphological closing operations. We approached this problem with the mindset of varying size subjects. Using </w:t>
      </w:r>
      <w:r>
        <w:t>the frame’s largest contour, we can find the width of the subject. Using the width, we can dynamically change the size of the kernel</w:t>
      </w:r>
      <w:ins w:id="220" w:author="Koch, Logan M" w:date="2020-12-03T12:03:00Z">
        <w:r w:rsidR="008F23AD">
          <w:t>.</w:t>
        </w:r>
      </w:ins>
      <w:del w:id="221" w:author="Koch, Logan M" w:date="2020-12-03T12:03:00Z">
        <w:r w:rsidDel="008F23AD">
          <w:delText>.</w:delText>
        </w:r>
      </w:del>
    </w:p>
    <w:p w14:paraId="0CB5FDFB" w14:textId="692CFF84" w:rsidR="00561243" w:rsidDel="008F23AD" w:rsidRDefault="00561243" w:rsidP="00561243">
      <w:pPr>
        <w:jc w:val="both"/>
        <w:rPr>
          <w:del w:id="222" w:author="Koch, Logan M" w:date="2020-12-03T12:03:00Z"/>
        </w:rPr>
      </w:pPr>
    </w:p>
    <w:p w14:paraId="7E534BD5" w14:textId="4C1C6C5C" w:rsidR="00561243" w:rsidRPr="00561243" w:rsidRDefault="00561243" w:rsidP="00561243">
      <w:pPr>
        <w:jc w:val="both"/>
      </w:pPr>
      <w:del w:id="223" w:author="Koch, Logan M" w:date="2020-12-03T12:03:00Z">
        <w:r w:rsidDel="008F23AD">
          <w:delText xml:space="preserve">A.  </w:delText>
        </w:r>
      </w:del>
    </w:p>
    <w:p w14:paraId="3EA179A1" w14:textId="77777777" w:rsidR="0000421B" w:rsidRPr="0000421B" w:rsidRDefault="0000421B" w:rsidP="0000421B"/>
    <w:p w14:paraId="0F0FBED9" w14:textId="77777777" w:rsidR="00573D06" w:rsidRDefault="00573D06" w:rsidP="00573D06">
      <w:pPr>
        <w:jc w:val="both"/>
        <w:rPr>
          <w:ins w:id="224" w:author="Logan Kilfoy" w:date="2020-12-03T21:36:00Z"/>
          <w:i/>
          <w:iCs/>
        </w:rPr>
      </w:pPr>
      <w:ins w:id="225" w:author="Logan Kilfoy" w:date="2020-12-03T21:36:00Z">
        <w:r>
          <w:rPr>
            <w:i/>
            <w:iCs/>
          </w:rPr>
          <w:t xml:space="preserve">B. Using Image Processing to Create Templates </w:t>
        </w:r>
      </w:ins>
    </w:p>
    <w:p w14:paraId="6A1947F9" w14:textId="77777777" w:rsidR="00573D06" w:rsidRDefault="00573D06" w:rsidP="00573D06">
      <w:pPr>
        <w:jc w:val="both"/>
        <w:rPr>
          <w:ins w:id="226" w:author="Logan Kilfoy" w:date="2020-12-03T21:36:00Z"/>
          <w:i/>
          <w:iCs/>
        </w:rPr>
      </w:pPr>
    </w:p>
    <w:p w14:paraId="66EAFDB0" w14:textId="77777777" w:rsidR="00573D06" w:rsidRDefault="00573D06" w:rsidP="00573D06">
      <w:pPr>
        <w:jc w:val="both"/>
        <w:rPr>
          <w:ins w:id="227" w:author="Logan Kilfoy" w:date="2020-12-03T21:36:00Z"/>
        </w:rPr>
      </w:pPr>
      <w:ins w:id="228" w:author="Logan Kilfoy" w:date="2020-12-03T21:36:00Z">
        <w:r>
          <w:t xml:space="preserve">      A detrimental component in the creation of a template-based fall detection system is the templates themselves. The goal in creating a template to be used for this system is to create a binary image out of the current frame of a live video feed where the only visible subject is the human in frame. We hypothesized that there would be two most valuable variations of templates we could create that would be helpful in classifying future human states seen in live video frames, templates derived from the extracted edges of a human subject and templates derived from the detected foreground, or subtracted background, of a detected human subject. The creation process of these two template types are quite similar.</w:t>
        </w:r>
      </w:ins>
    </w:p>
    <w:p w14:paraId="601327CC" w14:textId="77777777" w:rsidR="00573D06" w:rsidRDefault="00573D06" w:rsidP="00573D06">
      <w:pPr>
        <w:jc w:val="both"/>
        <w:rPr>
          <w:ins w:id="229" w:author="Logan Kilfoy" w:date="2020-12-03T21:36:00Z"/>
        </w:rPr>
      </w:pPr>
      <w:ins w:id="230" w:author="Logan Kilfoy" w:date="2020-12-03T21:36:00Z">
        <w:r>
          <w:t xml:space="preserve">      </w:t>
        </w:r>
      </w:ins>
    </w:p>
    <w:p w14:paraId="59EA954C" w14:textId="77777777" w:rsidR="00573D06" w:rsidRDefault="00573D06" w:rsidP="00573D06">
      <w:pPr>
        <w:jc w:val="both"/>
        <w:rPr>
          <w:ins w:id="231" w:author="Logan Kilfoy" w:date="2020-12-03T21:36:00Z"/>
        </w:rPr>
      </w:pPr>
      <w:ins w:id="232" w:author="Logan Kilfoy" w:date="2020-12-03T21:36:00Z">
        <w:r>
          <w:t xml:space="preserve">       For the templates derived from the extracted edges of the human subject, the first step is to extract a sub-image from the original image, the sub-image should exist inside the original image; however, it should only contain the human subject. Next, we convert the sub-image, derived from the most recent frame of the live video feed, to grayscale. Afterwards, we apply a Bilateral Filtering to the grayscale image, a Bilateral Filtering in image processing is an edge-preserving and noise-reducing smoothing filter. The Bilateral filter is similar to a Gaussian Filter and will blur the image to reduce noise present in the image; however, unlike the Gaussian Filter it preserves the edges in the original image. The Bilateral Filter can be defined by:</w:t>
        </w:r>
      </w:ins>
    </w:p>
    <w:p w14:paraId="176E7CCC" w14:textId="77777777" w:rsidR="00573D06" w:rsidRDefault="00573D06" w:rsidP="00573D06">
      <w:pPr>
        <w:jc w:val="both"/>
        <w:rPr>
          <w:ins w:id="233" w:author="Logan Kilfoy" w:date="2020-12-03T21:36:00Z"/>
        </w:rPr>
      </w:pPr>
    </w:p>
    <w:p w14:paraId="04B65F13" w14:textId="77777777" w:rsidR="00573D06" w:rsidRDefault="00573D06" w:rsidP="00573D06">
      <w:pPr>
        <w:jc w:val="both"/>
        <w:rPr>
          <w:ins w:id="234" w:author="Logan Kilfoy" w:date="2020-12-03T21:36:00Z"/>
        </w:rPr>
      </w:pPr>
      <w:ins w:id="235" w:author="Logan Kilfoy" w:date="2020-12-03T21:36:00Z">
        <w:r>
          <w:rPr>
            <w:sz w:val="22"/>
            <w:szCs w:val="22"/>
          </w:rPr>
          <w:t>BF[</w:t>
        </w:r>
        <w:r>
          <w:rPr>
            <w:rFonts w:ascii="Arial" w:hAnsi="Arial" w:cs="Arial"/>
            <w:sz w:val="22"/>
            <w:szCs w:val="22"/>
          </w:rPr>
          <w:t>I</w:t>
        </w:r>
        <w:r>
          <w:rPr>
            <w:sz w:val="22"/>
            <w:szCs w:val="22"/>
          </w:rPr>
          <w:t>]</w:t>
        </w:r>
        <w:r>
          <w:rPr>
            <w:rFonts w:ascii="Arial" w:hAnsi="Arial" w:cs="Arial"/>
            <w:sz w:val="16"/>
            <w:szCs w:val="16"/>
          </w:rPr>
          <w:t>p</w:t>
        </w:r>
        <w:r>
          <w:rPr>
            <w:sz w:val="22"/>
            <w:szCs w:val="22"/>
          </w:rPr>
          <w:t>=1/</w:t>
        </w:r>
        <w:proofErr w:type="spellStart"/>
        <w:r>
          <w:rPr>
            <w:rFonts w:ascii="Arial" w:hAnsi="Arial" w:cs="Arial"/>
            <w:sz w:val="22"/>
            <w:szCs w:val="22"/>
          </w:rPr>
          <w:t>W</w:t>
        </w:r>
        <w:r>
          <w:rPr>
            <w:rFonts w:ascii="Arial" w:hAnsi="Arial" w:cs="Arial"/>
            <w:sz w:val="16"/>
            <w:szCs w:val="16"/>
          </w:rPr>
          <w:t>p</w:t>
        </w:r>
        <w:r>
          <w:rPr>
            <w:rFonts w:ascii="Arial" w:hAnsi="Arial" w:cs="Arial"/>
            <w:sz w:val="22"/>
            <w:szCs w:val="22"/>
          </w:rPr>
          <w:t>∑</w:t>
        </w:r>
        <w:r>
          <w:rPr>
            <w:rFonts w:ascii="Arial" w:hAnsi="Arial" w:cs="Arial"/>
            <w:sz w:val="16"/>
            <w:szCs w:val="16"/>
          </w:rPr>
          <w:t>q</w:t>
        </w:r>
        <w:r>
          <w:rPr>
            <w:rFonts w:ascii="Cambria Math" w:hAnsi="Cambria Math" w:cs="Cambria Math"/>
            <w:sz w:val="16"/>
            <w:szCs w:val="16"/>
          </w:rPr>
          <w:t>∈</w:t>
        </w:r>
        <w:r>
          <w:rPr>
            <w:rFonts w:ascii="Arial" w:hAnsi="Arial" w:cs="Arial"/>
            <w:sz w:val="16"/>
            <w:szCs w:val="16"/>
          </w:rPr>
          <w:t>S</w:t>
        </w:r>
        <w:r>
          <w:rPr>
            <w:rFonts w:ascii="Arial" w:hAnsi="Arial" w:cs="Arial"/>
            <w:sz w:val="22"/>
            <w:szCs w:val="22"/>
          </w:rPr>
          <w:t>G</w:t>
        </w:r>
        <w:r>
          <w:rPr>
            <w:rFonts w:ascii="Arial" w:hAnsi="Arial" w:cs="Arial"/>
            <w:sz w:val="16"/>
            <w:szCs w:val="16"/>
          </w:rPr>
          <w:t>σ</w:t>
        </w:r>
        <w:r>
          <w:rPr>
            <w:rFonts w:ascii="Arial" w:hAnsi="Arial" w:cs="Arial"/>
            <w:sz w:val="12"/>
            <w:szCs w:val="12"/>
          </w:rPr>
          <w:t>s</w:t>
        </w:r>
        <w:proofErr w:type="spellEnd"/>
        <w:r>
          <w:rPr>
            <w:sz w:val="22"/>
            <w:szCs w:val="22"/>
          </w:rPr>
          <w:t>(</w:t>
        </w:r>
        <w:r>
          <w:rPr>
            <w:rFonts w:ascii="Arial" w:hAnsi="Arial" w:cs="Arial"/>
            <w:sz w:val="22"/>
            <w:szCs w:val="22"/>
          </w:rPr>
          <w:t>||</w:t>
        </w:r>
        <w:r>
          <w:rPr>
            <w:sz w:val="22"/>
            <w:szCs w:val="22"/>
          </w:rPr>
          <w:t>p</w:t>
        </w:r>
        <w:r>
          <w:rPr>
            <w:rFonts w:ascii="Arial" w:hAnsi="Arial" w:cs="Arial"/>
            <w:sz w:val="22"/>
            <w:szCs w:val="22"/>
          </w:rPr>
          <w:t>−</w:t>
        </w:r>
        <w:r>
          <w:rPr>
            <w:sz w:val="22"/>
            <w:szCs w:val="22"/>
          </w:rPr>
          <w:t>q</w:t>
        </w:r>
        <w:r>
          <w:rPr>
            <w:rFonts w:ascii="Arial" w:hAnsi="Arial" w:cs="Arial"/>
            <w:sz w:val="22"/>
            <w:szCs w:val="22"/>
          </w:rPr>
          <w:t>||</w:t>
        </w:r>
        <w:r>
          <w:rPr>
            <w:sz w:val="22"/>
            <w:szCs w:val="22"/>
          </w:rPr>
          <w:t>)</w:t>
        </w:r>
        <w:proofErr w:type="spellStart"/>
        <w:r>
          <w:rPr>
            <w:rFonts w:ascii="Arial" w:hAnsi="Arial" w:cs="Arial"/>
            <w:sz w:val="22"/>
            <w:szCs w:val="22"/>
          </w:rPr>
          <w:t>G</w:t>
        </w:r>
        <w:r>
          <w:rPr>
            <w:rFonts w:ascii="Arial" w:hAnsi="Arial" w:cs="Arial"/>
            <w:sz w:val="16"/>
            <w:szCs w:val="16"/>
          </w:rPr>
          <w:t>σ</w:t>
        </w:r>
        <w:r>
          <w:rPr>
            <w:rFonts w:ascii="Arial" w:hAnsi="Arial" w:cs="Arial"/>
            <w:sz w:val="12"/>
            <w:szCs w:val="12"/>
          </w:rPr>
          <w:t>r</w:t>
        </w:r>
        <w:proofErr w:type="spellEnd"/>
        <w:r>
          <w:rPr>
            <w:sz w:val="22"/>
            <w:szCs w:val="22"/>
          </w:rPr>
          <w:t>(</w:t>
        </w:r>
        <w:r>
          <w:rPr>
            <w:rFonts w:ascii="Arial" w:hAnsi="Arial" w:cs="Arial"/>
            <w:sz w:val="22"/>
            <w:szCs w:val="22"/>
          </w:rPr>
          <w:t>|I</w:t>
        </w:r>
        <w:r>
          <w:rPr>
            <w:rFonts w:ascii="Arial" w:hAnsi="Arial" w:cs="Arial"/>
            <w:sz w:val="16"/>
            <w:szCs w:val="16"/>
          </w:rPr>
          <w:t>p</w:t>
        </w:r>
        <w:r>
          <w:rPr>
            <w:rFonts w:ascii="Arial" w:hAnsi="Arial" w:cs="Arial"/>
            <w:sz w:val="22"/>
            <w:szCs w:val="22"/>
          </w:rPr>
          <w:t>−</w:t>
        </w:r>
        <w:proofErr w:type="spellStart"/>
        <w:r>
          <w:rPr>
            <w:rFonts w:ascii="Arial" w:hAnsi="Arial" w:cs="Arial"/>
            <w:sz w:val="22"/>
            <w:szCs w:val="22"/>
          </w:rPr>
          <w:t>I</w:t>
        </w:r>
        <w:r>
          <w:rPr>
            <w:rFonts w:ascii="Arial" w:hAnsi="Arial" w:cs="Arial"/>
            <w:sz w:val="16"/>
            <w:szCs w:val="16"/>
          </w:rPr>
          <w:t>q</w:t>
        </w:r>
        <w:proofErr w:type="spellEnd"/>
        <w:r>
          <w:rPr>
            <w:rFonts w:ascii="Arial" w:hAnsi="Arial" w:cs="Arial"/>
            <w:sz w:val="22"/>
            <w:szCs w:val="22"/>
          </w:rPr>
          <w:t>|</w:t>
        </w:r>
        <w:r>
          <w:rPr>
            <w:sz w:val="22"/>
            <w:szCs w:val="22"/>
          </w:rPr>
          <w:t>)</w:t>
        </w:r>
        <w:proofErr w:type="spellStart"/>
        <w:r>
          <w:rPr>
            <w:rFonts w:ascii="Arial" w:hAnsi="Arial" w:cs="Arial"/>
            <w:sz w:val="22"/>
            <w:szCs w:val="22"/>
          </w:rPr>
          <w:t>I</w:t>
        </w:r>
        <w:r>
          <w:rPr>
            <w:rFonts w:ascii="Arial" w:hAnsi="Arial" w:cs="Arial"/>
            <w:sz w:val="16"/>
            <w:szCs w:val="16"/>
          </w:rPr>
          <w:t>q</w:t>
        </w:r>
        <w:proofErr w:type="spellEnd"/>
      </w:ins>
    </w:p>
    <w:p w14:paraId="636A21E2" w14:textId="77777777" w:rsidR="00573D06" w:rsidRDefault="00573D06" w:rsidP="00573D06">
      <w:pPr>
        <w:jc w:val="both"/>
        <w:rPr>
          <w:ins w:id="236" w:author="Logan Kilfoy" w:date="2020-12-03T21:36:00Z"/>
        </w:rPr>
      </w:pPr>
    </w:p>
    <w:p w14:paraId="79A2CDF7" w14:textId="77777777" w:rsidR="00573D06" w:rsidRDefault="00573D06" w:rsidP="00573D06">
      <w:pPr>
        <w:jc w:val="both"/>
        <w:rPr>
          <w:ins w:id="237" w:author="Logan Kilfoy" w:date="2020-12-03T21:36:00Z"/>
        </w:rPr>
      </w:pPr>
      <w:ins w:id="238" w:author="Logan Kilfoy" w:date="2020-12-03T21:36:00Z">
        <w:r>
          <w:t xml:space="preserve">       After preprocessing the image, we then apply the Canny edge detection image processing technique to the bilaterally filtered grayscale image, to detect the edges of the current frame. This result gives crisp, clear results of edges visible in the frame of the live video feed, but the results contain more edges than just the human subject, these extra edges detected will be referred to as noise. To remove the excess noise of the image, we crop our extracted edges to contain just the edges that coexist in a foreground detected image of the original. The foreground detected image will serve as a mask in this case, and we will only be concerned with the edges that result after applying this mask. </w:t>
        </w:r>
      </w:ins>
    </w:p>
    <w:p w14:paraId="75C46806" w14:textId="77777777" w:rsidR="00573D06" w:rsidRDefault="00573D06" w:rsidP="00573D06">
      <w:pPr>
        <w:jc w:val="both"/>
        <w:rPr>
          <w:ins w:id="239" w:author="Logan Kilfoy" w:date="2020-12-03T21:36:00Z"/>
        </w:rPr>
      </w:pPr>
    </w:p>
    <w:p w14:paraId="0AD7B295" w14:textId="77777777" w:rsidR="00573D06" w:rsidRDefault="00573D06" w:rsidP="00573D06">
      <w:pPr>
        <w:jc w:val="both"/>
        <w:rPr>
          <w:ins w:id="240" w:author="Logan Kilfoy" w:date="2020-12-03T21:36:00Z"/>
        </w:rPr>
      </w:pPr>
      <w:ins w:id="241" w:author="Logan Kilfoy" w:date="2020-12-03T21:36:00Z">
        <w:r>
          <w:t xml:space="preserve">      After cropping the visible edges with the foreground detected frame, we resize the template to maintain fidelity in the comparison component of the system. In resizing our system uses a Bicubic interpolation, a non-adaptive image resizing algorithm. It considers a weighted average of a 4x4 neighborhood of pixels in the image to determine a pixel’s value in the resized image and iterates through every pixel of the new image to determine new pixel values. Since each image will originally be a different size it is impossible to determine the </w:t>
        </w:r>
        <w:r>
          <w:lastRenderedPageBreak/>
          <w:t>exact image reduction rate; however, each sub-image is resized to a 50x75 sized image.</w:t>
        </w:r>
      </w:ins>
    </w:p>
    <w:p w14:paraId="0FEAB01C" w14:textId="77777777" w:rsidR="00573D06" w:rsidRDefault="00573D06" w:rsidP="00573D06">
      <w:pPr>
        <w:jc w:val="both"/>
        <w:rPr>
          <w:ins w:id="242" w:author="Logan Kilfoy" w:date="2020-12-03T21:36:00Z"/>
        </w:rPr>
      </w:pPr>
    </w:p>
    <w:p w14:paraId="3972DB91" w14:textId="77777777" w:rsidR="00573D06" w:rsidRPr="00D518E9" w:rsidRDefault="00573D06" w:rsidP="00573D06">
      <w:pPr>
        <w:jc w:val="both"/>
        <w:rPr>
          <w:ins w:id="243" w:author="Logan Kilfoy" w:date="2020-12-03T21:36:00Z"/>
        </w:rPr>
      </w:pPr>
      <w:ins w:id="244" w:author="Logan Kilfoy" w:date="2020-12-03T21:36:00Z">
        <w:r>
          <w:t xml:space="preserve">      Similarly, to the edge extracted template variant, the foreground detection template variant is created originally from a sub-image of the original live video frame, where its contents contain a fully encapsulated body of the human subject.</w:t>
        </w:r>
      </w:ins>
    </w:p>
    <w:p w14:paraId="5241168F" w14:textId="5F24333A" w:rsidR="00704238" w:rsidDel="00890F12" w:rsidRDefault="00704238" w:rsidP="00704238">
      <w:pPr>
        <w:jc w:val="both"/>
        <w:rPr>
          <w:del w:id="245" w:author="Logan Kilfoy" w:date="2020-12-03T21:36:00Z"/>
        </w:rPr>
      </w:pPr>
      <w:del w:id="246" w:author="Logan Kilfoy" w:date="2020-12-03T21:36:00Z">
        <w:r w:rsidDel="00573D06">
          <w:rPr>
            <w:i/>
            <w:iCs/>
          </w:rPr>
          <w:delText>B. Logan Kilfoy</w:delText>
        </w:r>
      </w:del>
    </w:p>
    <w:p w14:paraId="0ACE2000" w14:textId="25478346" w:rsidR="00890F12" w:rsidRDefault="00890F12" w:rsidP="00704238">
      <w:pPr>
        <w:jc w:val="both"/>
        <w:rPr>
          <w:ins w:id="247" w:author="Logan Kilfoy" w:date="2020-12-03T21:37:00Z"/>
        </w:rPr>
      </w:pPr>
    </w:p>
    <w:p w14:paraId="4383D64B" w14:textId="6F97043C" w:rsidR="00890F12" w:rsidRPr="00FE1FC2" w:rsidRDefault="00890F12" w:rsidP="00704238">
      <w:pPr>
        <w:jc w:val="both"/>
        <w:rPr>
          <w:ins w:id="248" w:author="Logan Kilfoy" w:date="2020-12-03T21:42:00Z"/>
          <w:i/>
          <w:iCs/>
          <w:rPrChange w:id="249" w:author="Logan Kilfoy" w:date="2020-12-03T21:47:00Z">
            <w:rPr>
              <w:ins w:id="250" w:author="Logan Kilfoy" w:date="2020-12-03T21:42:00Z"/>
            </w:rPr>
          </w:rPrChange>
        </w:rPr>
      </w:pPr>
      <w:ins w:id="251" w:author="Logan Kilfoy" w:date="2020-12-03T21:37:00Z">
        <w:r>
          <w:t xml:space="preserve">      </w:t>
        </w:r>
      </w:ins>
      <w:ins w:id="252" w:author="Logan Kilfoy" w:date="2020-12-03T21:38:00Z">
        <w:r>
          <w:t xml:space="preserve">After the sub-image has been subtracted from the original image, </w:t>
        </w:r>
      </w:ins>
      <w:ins w:id="253" w:author="Logan Kilfoy" w:date="2020-12-03T21:39:00Z">
        <w:r>
          <w:t xml:space="preserve">the sub-image’s background is subtracted leaving just the foreground of the image using the </w:t>
        </w:r>
      </w:ins>
      <w:ins w:id="254" w:author="Logan Kilfoy" w:date="2020-12-03T21:40:00Z">
        <w:r>
          <w:t xml:space="preserve">background subtractor mog2 algorithm. Afterwards, the background subtracted sub-image is processed with a morphological closing algorithm using a </w:t>
        </w:r>
      </w:ins>
      <w:ins w:id="255" w:author="Logan Kilfoy" w:date="2020-12-03T21:41:00Z">
        <w:r>
          <w:t xml:space="preserve">dynamic kernel size specified in section </w:t>
        </w:r>
      </w:ins>
      <w:ins w:id="256" w:author="Logan Kilfoy" w:date="2020-12-03T21:47:00Z">
        <w:r w:rsidR="00FE1FC2">
          <w:rPr>
            <w:i/>
            <w:iCs/>
          </w:rPr>
          <w:t>A. Dynamic Kernel Size</w:t>
        </w:r>
      </w:ins>
      <w:ins w:id="257" w:author="Logan Kilfoy" w:date="2020-12-03T21:41:00Z">
        <w:r>
          <w:t xml:space="preserve">. The purpose of the closing algorithm is to fill in the subject’s silhouette, making them an easily recognizable </w:t>
        </w:r>
      </w:ins>
      <w:ins w:id="258" w:author="Logan Kilfoy" w:date="2020-12-03T21:42:00Z">
        <w:r>
          <w:t xml:space="preserve">figure to the Human State Classifier component of the system. </w:t>
        </w:r>
      </w:ins>
    </w:p>
    <w:p w14:paraId="77DDE6C4" w14:textId="4E6037FE" w:rsidR="00890F12" w:rsidRDefault="00890F12" w:rsidP="00704238">
      <w:pPr>
        <w:jc w:val="both"/>
        <w:rPr>
          <w:ins w:id="259" w:author="Logan Kilfoy" w:date="2020-12-03T21:42:00Z"/>
        </w:rPr>
      </w:pPr>
      <w:ins w:id="260" w:author="Logan Kilfoy" w:date="2020-12-03T21:42:00Z">
        <w:r>
          <w:tab/>
        </w:r>
      </w:ins>
    </w:p>
    <w:p w14:paraId="5C50E82F" w14:textId="1D7C3C6F" w:rsidR="00890F12" w:rsidRDefault="00890F12" w:rsidP="00704238">
      <w:pPr>
        <w:jc w:val="both"/>
        <w:rPr>
          <w:ins w:id="261" w:author="Logan Kilfoy" w:date="2020-12-03T21:36:00Z"/>
          <w:i/>
          <w:iCs/>
        </w:rPr>
      </w:pPr>
      <w:ins w:id="262" w:author="Logan Kilfoy" w:date="2020-12-03T21:42:00Z">
        <w:r>
          <w:t xml:space="preserve">      When the image has been processed it is then resized using </w:t>
        </w:r>
      </w:ins>
      <w:ins w:id="263" w:author="Logan Kilfoy" w:date="2020-12-03T21:43:00Z">
        <w:r>
          <w:t>the same Bicubic interpolation method used when resizing the extracted edges template type.</w:t>
        </w:r>
      </w:ins>
    </w:p>
    <w:p w14:paraId="25A5B675" w14:textId="77777777" w:rsidR="002E4FD3" w:rsidRDefault="002E4FD3" w:rsidP="00704238">
      <w:pPr>
        <w:jc w:val="both"/>
        <w:rPr>
          <w:i/>
          <w:iCs/>
        </w:rPr>
      </w:pPr>
    </w:p>
    <w:p w14:paraId="0FF67674" w14:textId="6499E854" w:rsidR="00500C4E" w:rsidRPr="00500C4E" w:rsidDel="00375460" w:rsidRDefault="00C54027" w:rsidP="00500C4E">
      <w:pPr>
        <w:pStyle w:val="BodyText"/>
        <w:ind w:firstLine="0"/>
        <w:rPr>
          <w:del w:id="264" w:author="Koch, Logan M" w:date="2020-12-03T19:22:00Z"/>
          <w:rFonts w:ascii="Times New Roman" w:eastAsia="SimSun" w:hAnsi="Times New Roman" w:cs="Times New Roman"/>
          <w:i/>
          <w:iCs/>
          <w:spacing w:val="0"/>
          <w:sz w:val="20"/>
          <w:szCs w:val="20"/>
          <w:lang w:val="en-US" w:eastAsia="en-US"/>
        </w:rPr>
      </w:pPr>
      <w:r>
        <w:rPr>
          <w:rFonts w:ascii="Times New Roman" w:eastAsia="SimSun" w:hAnsi="Times New Roman" w:cs="Times New Roman"/>
          <w:i/>
          <w:iCs/>
          <w:spacing w:val="0"/>
          <w:sz w:val="20"/>
          <w:szCs w:val="20"/>
          <w:lang w:val="en-US" w:eastAsia="en-US"/>
        </w:rPr>
        <w:t>C. Contour Detectio</w:t>
      </w:r>
      <w:r w:rsidR="00D27E46">
        <w:rPr>
          <w:rFonts w:ascii="Times New Roman" w:eastAsia="SimSun" w:hAnsi="Times New Roman" w:cs="Times New Roman"/>
          <w:i/>
          <w:iCs/>
          <w:spacing w:val="0"/>
          <w:sz w:val="20"/>
          <w:szCs w:val="20"/>
          <w:lang w:val="en-US" w:eastAsia="en-US"/>
        </w:rPr>
        <w:t>n of Movemen</w:t>
      </w:r>
      <w:ins w:id="265" w:author="Koch, Logan M" w:date="2020-12-03T19:22:00Z">
        <w:r w:rsidR="00375460">
          <w:rPr>
            <w:rFonts w:ascii="Times New Roman" w:eastAsia="SimSun" w:hAnsi="Times New Roman" w:cs="Times New Roman"/>
            <w:i/>
            <w:iCs/>
            <w:spacing w:val="0"/>
            <w:sz w:val="20"/>
            <w:szCs w:val="20"/>
            <w:lang w:val="en-US" w:eastAsia="en-US"/>
          </w:rPr>
          <w:t>t</w:t>
        </w:r>
      </w:ins>
      <w:del w:id="266" w:author="Koch, Logan M" w:date="2020-12-03T19:22:00Z">
        <w:r w:rsidR="00D27E46" w:rsidDel="00375460">
          <w:rPr>
            <w:rFonts w:ascii="Times New Roman" w:eastAsia="SimSun" w:hAnsi="Times New Roman" w:cs="Times New Roman"/>
            <w:i/>
            <w:iCs/>
            <w:spacing w:val="0"/>
            <w:sz w:val="20"/>
            <w:szCs w:val="20"/>
            <w:lang w:val="en-US" w:eastAsia="en-US"/>
          </w:rPr>
          <w:delText>t</w:delText>
        </w:r>
      </w:del>
    </w:p>
    <w:p w14:paraId="6EB46E78" w14:textId="28912DE1" w:rsidR="00375460" w:rsidRDefault="00500C4E">
      <w:pPr>
        <w:pStyle w:val="BodyText"/>
        <w:ind w:firstLine="0"/>
        <w:rPr>
          <w:ins w:id="267" w:author="Koch, Logan M" w:date="2020-12-03T19:21:00Z"/>
        </w:rPr>
        <w:pPrChange w:id="268" w:author="Koch, Logan M" w:date="2020-12-03T19:22:00Z">
          <w:pPr>
            <w:jc w:val="both"/>
          </w:pPr>
        </w:pPrChange>
      </w:pPr>
      <w:del w:id="269" w:author="Koch, Logan M" w:date="2020-12-03T19:22:00Z">
        <w:r w:rsidDel="00375460">
          <w:delText xml:space="preserve">     </w:delText>
        </w:r>
      </w:del>
    </w:p>
    <w:p w14:paraId="5792F68D" w14:textId="1DA3EECD" w:rsidR="00D12DAB" w:rsidDel="00806B40" w:rsidRDefault="00375460" w:rsidP="00500C4E">
      <w:pPr>
        <w:jc w:val="both"/>
        <w:rPr>
          <w:del w:id="270" w:author="Koch, Logan M" w:date="2020-12-03T20:37:00Z"/>
        </w:rPr>
      </w:pPr>
      <w:ins w:id="271" w:author="Koch, Logan M" w:date="2020-12-03T19:21:00Z">
        <w:r>
          <w:t xml:space="preserve">    </w:t>
        </w:r>
      </w:ins>
      <w:r w:rsidR="00C54027">
        <w:t xml:space="preserve"> </w:t>
      </w:r>
      <w:r w:rsidR="00797B4D">
        <w:t>The hardest hurdle that we had to overcome in this project was the question of how to detect people on screen. We tried many different approaches,</w:t>
      </w:r>
      <w:r w:rsidR="00322FA3">
        <w:t xml:space="preserve"> including the use of Haar Cascades </w:t>
      </w:r>
      <w:del w:id="272" w:author="Sanborn, Mason A" w:date="2020-12-02T02:37:00Z">
        <w:r w:rsidR="00322FA3" w:rsidDel="0059440F">
          <w:delText xml:space="preserve">to find </w:delText>
        </w:r>
        <w:r w:rsidR="00CB7146" w:rsidDel="0059440F">
          <w:delText xml:space="preserve">specific objects on screen </w:delText>
        </w:r>
      </w:del>
      <w:r w:rsidR="00CB7146">
        <w:t xml:space="preserve">and HOG detection methods to </w:t>
      </w:r>
      <w:del w:id="273" w:author="Sanborn, Mason A" w:date="2020-12-02T02:37:00Z">
        <w:r w:rsidR="00CB7146" w:rsidDel="0059440F">
          <w:delText>find specific people</w:delText>
        </w:r>
      </w:del>
      <w:ins w:id="274" w:author="Sanborn, Mason A" w:date="2020-12-02T02:37:00Z">
        <w:r w:rsidR="0059440F">
          <w:t>classify objects in the video feed</w:t>
        </w:r>
      </w:ins>
      <w:r w:rsidR="00CB7146">
        <w:t xml:space="preserve"> but both of these had their drawbacks.</w:t>
      </w:r>
      <w:r w:rsidR="003E1A25">
        <w:t xml:space="preserve"> Using Haar Cascades was not a viable option because </w:t>
      </w:r>
      <w:r w:rsidR="009C3999">
        <w:t xml:space="preserve">it </w:t>
      </w:r>
      <w:del w:id="275" w:author="Sanborn, Mason A" w:date="2020-12-02T02:38:00Z">
        <w:r w:rsidR="009C3999" w:rsidDel="0059440F">
          <w:delText xml:space="preserve">slowed our program to a </w:delText>
        </w:r>
        <w:r w:rsidR="00D12DAB" w:rsidDel="0059440F">
          <w:delText>crawl</w:delText>
        </w:r>
      </w:del>
      <w:ins w:id="276" w:author="Sanborn, Mason A" w:date="2020-12-02T02:38:00Z">
        <w:r w:rsidR="0059440F">
          <w:t>was too taxing to process quick enough</w:t>
        </w:r>
      </w:ins>
      <w:ins w:id="277" w:author="Sanborn, Mason A" w:date="2020-12-02T02:39:00Z">
        <w:r w:rsidR="0059440F">
          <w:t xml:space="preserve"> on a live video feed</w:t>
        </w:r>
      </w:ins>
      <w:ins w:id="278" w:author="Sanborn, Mason A" w:date="2020-12-02T02:41:00Z">
        <w:r w:rsidR="0059440F">
          <w:t>.</w:t>
        </w:r>
      </w:ins>
      <w:del w:id="279" w:author="Sanborn, Mason A" w:date="2020-12-02T02:41:00Z">
        <w:r w:rsidR="00D12DAB" w:rsidDel="0059440F">
          <w:delText>,</w:delText>
        </w:r>
      </w:del>
      <w:r w:rsidR="009C3999">
        <w:t xml:space="preserve"> </w:t>
      </w:r>
      <w:del w:id="280" w:author="Sanborn, Mason A" w:date="2020-12-02T02:41:00Z">
        <w:r w:rsidR="009C3999" w:rsidDel="0059440F">
          <w:delText xml:space="preserve">and </w:delText>
        </w:r>
      </w:del>
      <w:ins w:id="281" w:author="Sanborn, Mason A" w:date="2020-12-02T02:41:00Z">
        <w:r w:rsidR="0059440F">
          <w:t xml:space="preserve">Both Haar Cascades and HOG required </w:t>
        </w:r>
      </w:ins>
      <w:ins w:id="282" w:author="Sanborn, Mason A" w:date="2020-12-02T02:42:00Z">
        <w:r w:rsidR="0059440F">
          <w:t xml:space="preserve">machine learning </w:t>
        </w:r>
      </w:ins>
      <w:ins w:id="283" w:author="Sanborn, Mason A" w:date="2020-12-02T04:39:00Z">
        <w:r w:rsidR="005953FA">
          <w:t>training</w:t>
        </w:r>
      </w:ins>
      <w:ins w:id="284" w:author="Sanborn, Mason A" w:date="2020-12-02T02:42:00Z">
        <w:r w:rsidR="0059440F">
          <w:t xml:space="preserve"> on</w:t>
        </w:r>
      </w:ins>
      <w:ins w:id="285" w:author="Sanborn, Mason A" w:date="2020-12-02T02:40:00Z">
        <w:r w:rsidR="0059440F">
          <w:t xml:space="preserve"> </w:t>
        </w:r>
      </w:ins>
      <w:ins w:id="286" w:author="Sanborn, Mason A" w:date="2020-12-02T02:42:00Z">
        <w:r w:rsidR="0059440F">
          <w:t xml:space="preserve">consistent </w:t>
        </w:r>
      </w:ins>
      <w:ins w:id="287" w:author="Sanborn, Mason A" w:date="2020-12-02T02:40:00Z">
        <w:r w:rsidR="0059440F">
          <w:t>subjects in a stable environment</w:t>
        </w:r>
      </w:ins>
      <w:del w:id="288" w:author="Sanborn, Mason A" w:date="2020-12-02T02:39:00Z">
        <w:r w:rsidR="009C3999" w:rsidDel="0059440F">
          <w:delText xml:space="preserve">it wasn’t a good choice for detecting </w:delText>
        </w:r>
        <w:r w:rsidR="005607E1" w:rsidDel="0059440F">
          <w:delText>objects that were not static</w:delText>
        </w:r>
      </w:del>
      <w:r w:rsidR="005607E1">
        <w:t xml:space="preserve">. </w:t>
      </w:r>
      <w:del w:id="289" w:author="Sanborn, Mason A" w:date="2020-12-02T02:43:00Z">
        <w:r w:rsidR="005607E1" w:rsidDel="0059440F">
          <w:delText xml:space="preserve">It’s a great option for pictures but not a good choice for video. HOG detection works </w:delText>
        </w:r>
        <w:r w:rsidR="002252C4" w:rsidDel="0059440F">
          <w:delText>great for detecting humans but fails if the person is not facing directly at the camera</w:delText>
        </w:r>
      </w:del>
      <w:ins w:id="290" w:author="Sanborn, Mason A" w:date="2020-12-02T02:43:00Z">
        <w:r w:rsidR="0059440F">
          <w:t xml:space="preserve">With the video feed being focused on home </w:t>
        </w:r>
      </w:ins>
      <w:ins w:id="291" w:author="Sanborn, Mason A" w:date="2020-12-02T04:39:00Z">
        <w:r w:rsidR="005953FA">
          <w:t>environments</w:t>
        </w:r>
      </w:ins>
      <w:ins w:id="292" w:author="Sanborn, Mason A" w:date="2020-12-02T02:43:00Z">
        <w:r w:rsidR="0059440F">
          <w:t xml:space="preserve"> that are likely to be setup in a multitude of unpredictable ways we would be unable to train in a</w:t>
        </w:r>
      </w:ins>
      <w:ins w:id="293" w:author="Sanborn, Mason A" w:date="2020-12-02T02:44:00Z">
        <w:r w:rsidR="0059440F">
          <w:t xml:space="preserve"> consistent environment</w:t>
        </w:r>
      </w:ins>
      <w:r w:rsidR="002252C4">
        <w:t>.</w:t>
      </w:r>
      <w:ins w:id="294" w:author="Sanborn, Mason A" w:date="2020-12-02T02:44:00Z">
        <w:r w:rsidR="0059440F">
          <w:t xml:space="preserve"> We also discovered that methods already </w:t>
        </w:r>
      </w:ins>
      <w:ins w:id="295" w:author="Sanborn, Mason A" w:date="2020-12-02T02:45:00Z">
        <w:r w:rsidR="0059440F">
          <w:t>using these approaches to detect humans did not do so when the posture and positioning of the human is subject to change dr</w:t>
        </w:r>
        <w:r w:rsidR="007E36FD">
          <w:t>a</w:t>
        </w:r>
        <w:r w:rsidR="0059440F">
          <w:t>stically</w:t>
        </w:r>
      </w:ins>
      <w:ins w:id="296" w:author="Sanborn, Mason A" w:date="2020-12-02T02:46:00Z">
        <w:r w:rsidR="007E36FD">
          <w:t>.</w:t>
        </w:r>
      </w:ins>
      <w:r w:rsidR="002252C4">
        <w:t xml:space="preserve"> </w:t>
      </w:r>
      <w:del w:id="297" w:author="Sanborn, Mason A" w:date="2020-12-02T02:46:00Z">
        <w:r w:rsidR="00D12DAB" w:rsidDel="007E36FD">
          <w:delText>Ultimately</w:delText>
        </w:r>
      </w:del>
      <w:ins w:id="298" w:author="Sanborn, Mason A" w:date="2020-12-02T02:46:00Z">
        <w:r w:rsidR="007E36FD">
          <w:t>With these setbacks in mind</w:t>
        </w:r>
      </w:ins>
      <w:del w:id="299" w:author="Sanborn, Mason A" w:date="2020-12-02T02:46:00Z">
        <w:r w:rsidR="00D12DAB" w:rsidDel="007E36FD">
          <w:delText>,</w:delText>
        </w:r>
      </w:del>
      <w:r w:rsidR="002252C4">
        <w:t xml:space="preserve"> we </w:t>
      </w:r>
      <w:del w:id="300" w:author="Sanborn, Mason A" w:date="2020-12-02T02:46:00Z">
        <w:r w:rsidR="002252C4" w:rsidDel="007E36FD">
          <w:delText xml:space="preserve">went </w:delText>
        </w:r>
      </w:del>
      <w:ins w:id="301" w:author="Sanborn, Mason A" w:date="2020-12-02T02:46:00Z">
        <w:r w:rsidR="007E36FD">
          <w:t xml:space="preserve">set out on </w:t>
        </w:r>
      </w:ins>
      <w:r w:rsidR="002252C4">
        <w:t xml:space="preserve">a different </w:t>
      </w:r>
      <w:del w:id="302" w:author="Sanborn, Mason A" w:date="2020-12-02T02:46:00Z">
        <w:r w:rsidR="002252C4" w:rsidDel="007E36FD">
          <w:delText xml:space="preserve">route </w:delText>
        </w:r>
      </w:del>
      <w:ins w:id="303" w:author="Sanborn, Mason A" w:date="2020-12-02T02:46:00Z">
        <w:r w:rsidR="007E36FD">
          <w:t xml:space="preserve">approach </w:t>
        </w:r>
      </w:ins>
      <w:r w:rsidR="002252C4">
        <w:t xml:space="preserve">and began using </w:t>
      </w:r>
      <w:r w:rsidR="00D12DAB">
        <w:t xml:space="preserve">contours as a means of </w:t>
      </w:r>
      <w:del w:id="304" w:author="Sanborn, Mason A" w:date="2020-12-02T02:46:00Z">
        <w:r w:rsidR="00D12DAB" w:rsidDel="007E36FD">
          <w:delText>detection</w:delText>
        </w:r>
      </w:del>
      <w:ins w:id="305" w:author="Sanborn, Mason A" w:date="2020-12-02T02:46:00Z">
        <w:r w:rsidR="007E36FD">
          <w:t>focusing our detection</w:t>
        </w:r>
      </w:ins>
      <w:r w:rsidR="00D12DAB">
        <w:t>.</w:t>
      </w:r>
    </w:p>
    <w:p w14:paraId="4E6B23D2" w14:textId="74090AFB" w:rsidR="00D12DAB" w:rsidRDefault="00D12DAB" w:rsidP="00500C4E">
      <w:pPr>
        <w:jc w:val="both"/>
      </w:pPr>
    </w:p>
    <w:p w14:paraId="1F072F6B" w14:textId="3F88FF92" w:rsidR="00830878" w:rsidRDefault="00500C4E" w:rsidP="00500C4E">
      <w:pPr>
        <w:jc w:val="both"/>
        <w:rPr>
          <w:ins w:id="306" w:author="Koch, Logan M" w:date="2020-12-03T20:40:00Z"/>
        </w:rPr>
      </w:pPr>
      <w:r w:rsidRPr="00E46876">
        <w:t xml:space="preserve"> </w:t>
      </w:r>
      <w:r w:rsidR="00D12DAB">
        <w:t xml:space="preserve">     </w:t>
      </w:r>
      <w:r w:rsidR="004F02B2">
        <w:t xml:space="preserve">First let’s define what a contour is. A contour is </w:t>
      </w:r>
      <w:r w:rsidR="008E7BA4">
        <w:t>an outline of a curving or irregular figure.</w:t>
      </w:r>
      <w:r w:rsidR="002E4FD3">
        <w:t xml:space="preserve"> Our method of </w:t>
      </w:r>
      <w:del w:id="307" w:author="Sanborn, Mason A" w:date="2020-12-02T02:47:00Z">
        <w:r w:rsidR="002E4FD3" w:rsidDel="007E36FD">
          <w:delText xml:space="preserve">people </w:delText>
        </w:r>
      </w:del>
      <w:ins w:id="308" w:author="Sanborn, Mason A" w:date="2020-12-02T02:47:00Z">
        <w:r w:rsidR="007E36FD">
          <w:t xml:space="preserve">human </w:t>
        </w:r>
      </w:ins>
      <w:r w:rsidR="002E4FD3">
        <w:t xml:space="preserve">detection revolves around finding the contours of the </w:t>
      </w:r>
      <w:del w:id="309" w:author="Sanborn, Mason A" w:date="2020-12-02T02:47:00Z">
        <w:r w:rsidR="002E4FD3" w:rsidDel="007E36FD">
          <w:delText xml:space="preserve">people </w:delText>
        </w:r>
      </w:del>
      <w:ins w:id="310" w:author="Sanborn, Mason A" w:date="2020-12-02T02:47:00Z">
        <w:r w:rsidR="007E36FD">
          <w:t xml:space="preserve">human </w:t>
        </w:r>
      </w:ins>
      <w:r w:rsidR="002E4FD3">
        <w:t>and then drawing a bounding box around them.</w:t>
      </w:r>
      <w:del w:id="311" w:author="Sanborn, Mason A" w:date="2020-12-02T02:47:00Z">
        <w:r w:rsidR="002E4FD3" w:rsidDel="007E36FD">
          <w:delText xml:space="preserve"> </w:delText>
        </w:r>
        <w:r w:rsidR="00FF0DDA" w:rsidDel="007E36FD">
          <w:delText xml:space="preserve">The technique itself is </w:delText>
        </w:r>
        <w:r w:rsidR="00F669CD" w:rsidDel="007E36FD">
          <w:delText>quite clever.</w:delText>
        </w:r>
        <w:r w:rsidR="00FF0DDA" w:rsidDel="007E36FD">
          <w:delText xml:space="preserve"> </w:delText>
        </w:r>
      </w:del>
      <w:ins w:id="312" w:author="Sanborn, Mason A" w:date="2020-12-02T02:47:00Z">
        <w:r w:rsidR="007E36FD">
          <w:t xml:space="preserve"> </w:t>
        </w:r>
      </w:ins>
      <w:r w:rsidR="0086250C">
        <w:t>A</w:t>
      </w:r>
      <w:r w:rsidR="00FF0DDA">
        <w:t xml:space="preserve">t the start of the </w:t>
      </w:r>
      <w:r w:rsidR="0086250C">
        <w:t>program,</w:t>
      </w:r>
      <w:r w:rsidR="00F669CD">
        <w:t xml:space="preserve"> we </w:t>
      </w:r>
      <w:ins w:id="313" w:author="Sanborn, Mason A" w:date="2020-12-02T02:48:00Z">
        <w:r w:rsidR="007E36FD">
          <w:t xml:space="preserve">convert our video feed to grey scale and </w:t>
        </w:r>
      </w:ins>
      <w:r w:rsidR="00F669CD">
        <w:t xml:space="preserve">run </w:t>
      </w:r>
      <w:del w:id="314" w:author="Sanborn, Mason A" w:date="2020-12-02T02:49:00Z">
        <w:r w:rsidR="00F669CD" w:rsidDel="007E36FD">
          <w:delText>our contour detection methods over the entire frame</w:delText>
        </w:r>
      </w:del>
      <w:ins w:id="315" w:author="Sanborn, Mason A" w:date="2020-12-02T02:49:00Z">
        <w:r w:rsidR="007E36FD">
          <w:t>a foreground detection</w:t>
        </w:r>
      </w:ins>
      <w:ins w:id="316" w:author="Sanborn, Mason A" w:date="2020-12-02T02:50:00Z">
        <w:r w:rsidR="007E36FD">
          <w:t xml:space="preserve"> background subtraction</w:t>
        </w:r>
      </w:ins>
      <w:ins w:id="317" w:author="Sanborn, Mason A" w:date="2020-12-02T02:49:00Z">
        <w:r w:rsidR="007E36FD">
          <w:t xml:space="preserve"> method</w:t>
        </w:r>
      </w:ins>
      <w:r w:rsidR="00F669CD">
        <w:t>.</w:t>
      </w:r>
      <w:r w:rsidR="0086250C">
        <w:t xml:space="preserve"> This </w:t>
      </w:r>
      <w:ins w:id="318" w:author="Sanborn, Mason A" w:date="2020-12-02T02:49:00Z">
        <w:r w:rsidR="007E36FD">
          <w:t xml:space="preserve">method works by analyzing the full environment </w:t>
        </w:r>
      </w:ins>
      <w:del w:id="319" w:author="Sanborn, Mason A" w:date="2020-12-02T02:49:00Z">
        <w:r w:rsidR="0086250C" w:rsidDel="007E36FD">
          <w:delText xml:space="preserve">detects each and every contour in the frame so that would </w:delText>
        </w:r>
      </w:del>
      <w:r w:rsidR="0086250C">
        <w:t>include any object or wall that the camera could see</w:t>
      </w:r>
      <w:ins w:id="320" w:author="Sanborn, Mason A" w:date="2020-12-02T02:50:00Z">
        <w:r w:rsidR="007E36FD">
          <w:t xml:space="preserve"> and comparing it to the previous frame</w:t>
        </w:r>
      </w:ins>
      <w:ins w:id="321" w:author="Sanborn, Mason A" w:date="2020-12-02T02:51:00Z">
        <w:r w:rsidR="007E36FD">
          <w:t xml:space="preserve"> with a set learning rate</w:t>
        </w:r>
      </w:ins>
      <w:r w:rsidR="0086250C">
        <w:t xml:space="preserve">. </w:t>
      </w:r>
      <w:r w:rsidR="00BC6C93">
        <w:t xml:space="preserve">The key is that we are only going to detect </w:t>
      </w:r>
      <w:r w:rsidR="00BC6C93">
        <w:rPr>
          <w:i/>
          <w:iCs/>
        </w:rPr>
        <w:t>moving</w:t>
      </w:r>
      <w:r w:rsidR="00BC6C93">
        <w:t xml:space="preserve"> objects</w:t>
      </w:r>
      <w:ins w:id="322" w:author="Sanborn, Mason A" w:date="2020-12-02T02:51:00Z">
        <w:r w:rsidR="007E36FD">
          <w:t xml:space="preserve"> so</w:t>
        </w:r>
      </w:ins>
      <w:del w:id="323" w:author="Sanborn, Mason A" w:date="2020-12-02T02:51:00Z">
        <w:r w:rsidR="00BC6C93" w:rsidDel="007E36FD">
          <w:delText>. B</w:delText>
        </w:r>
      </w:del>
      <w:ins w:id="324" w:author="Sanborn, Mason A" w:date="2020-12-02T02:51:00Z">
        <w:r w:rsidR="007E36FD">
          <w:t xml:space="preserve"> b</w:t>
        </w:r>
      </w:ins>
      <w:r w:rsidR="00BC6C93">
        <w:t xml:space="preserve">y using </w:t>
      </w:r>
      <w:del w:id="325" w:author="Sanborn, Mason A" w:date="2020-12-02T02:51:00Z">
        <w:r w:rsidR="00BC6C93" w:rsidDel="007E36FD">
          <w:delText xml:space="preserve">background </w:delText>
        </w:r>
      </w:del>
      <w:ins w:id="326" w:author="Sanborn, Mason A" w:date="2020-12-02T02:51:00Z">
        <w:r w:rsidR="007E36FD">
          <w:t>this</w:t>
        </w:r>
      </w:ins>
      <w:del w:id="327" w:author="Sanborn, Mason A" w:date="2020-12-02T02:51:00Z">
        <w:r w:rsidR="00BC6C93" w:rsidDel="007E36FD">
          <w:delText>removal</w:delText>
        </w:r>
      </w:del>
      <w:r w:rsidR="00BC6C93">
        <w:t xml:space="preserve"> method</w:t>
      </w:r>
      <w:del w:id="328" w:author="Sanborn, Mason A" w:date="2020-12-02T02:51:00Z">
        <w:r w:rsidR="00BC6C93" w:rsidDel="007E36FD">
          <w:delText>s</w:delText>
        </w:r>
      </w:del>
      <w:r w:rsidR="00BC6C93">
        <w:t xml:space="preserve">, we </w:t>
      </w:r>
      <w:del w:id="329" w:author="Sanborn, Mason A" w:date="2020-12-02T02:52:00Z">
        <w:r w:rsidR="00BC6C93" w:rsidDel="007E36FD">
          <w:delText xml:space="preserve">can eliminate </w:delText>
        </w:r>
        <w:r w:rsidR="006706F3" w:rsidDel="007E36FD">
          <w:delText>any objects in the background that are not mobile</w:delText>
        </w:r>
      </w:del>
      <w:ins w:id="330" w:author="Sanborn, Mason A" w:date="2020-12-02T02:52:00Z">
        <w:r w:rsidR="007E36FD">
          <w:t xml:space="preserve">are left with a </w:t>
        </w:r>
      </w:ins>
      <w:ins w:id="331" w:author="Sanborn, Mason A" w:date="2020-12-02T02:54:00Z">
        <w:r w:rsidR="007E36FD">
          <w:t xml:space="preserve">greyscale </w:t>
        </w:r>
      </w:ins>
      <w:ins w:id="332" w:author="Sanborn, Mason A" w:date="2020-12-02T02:52:00Z">
        <w:r w:rsidR="007E36FD">
          <w:t>video feed consisting of only objects that are non-static</w:t>
        </w:r>
      </w:ins>
      <w:ins w:id="333" w:author="Sanborn, Mason A" w:date="2020-12-02T02:54:00Z">
        <w:r w:rsidR="007E36FD">
          <w:t xml:space="preserve"> </w:t>
        </w:r>
      </w:ins>
      <w:ins w:id="334" w:author="Sanborn, Mason A" w:date="2020-12-02T04:39:00Z">
        <w:r w:rsidR="005953FA">
          <w:t>appearing</w:t>
        </w:r>
      </w:ins>
      <w:ins w:id="335" w:author="Sanborn, Mason A" w:date="2020-12-02T02:54:00Z">
        <w:r w:rsidR="007E36FD">
          <w:t xml:space="preserve"> in white on a black background</w:t>
        </w:r>
      </w:ins>
      <w:r w:rsidR="006706F3">
        <w:t xml:space="preserve">. </w:t>
      </w:r>
      <w:ins w:id="336" w:author="Sanborn, Mason A" w:date="2020-12-02T02:55:00Z">
        <w:r w:rsidR="007E36FD">
          <w:t>This allows us to draw contours over</w:t>
        </w:r>
      </w:ins>
      <w:ins w:id="337" w:author="Sanborn, Mason A" w:date="2020-12-02T02:56:00Z">
        <w:r w:rsidR="00830878">
          <w:t xml:space="preserve"> the white color </w:t>
        </w:r>
      </w:ins>
      <w:ins w:id="338" w:author="Sanborn, Mason A" w:date="2020-12-02T02:57:00Z">
        <w:r w:rsidR="00830878">
          <w:t>to focus on</w:t>
        </w:r>
      </w:ins>
      <w:del w:id="339" w:author="Sanborn, Mason A" w:date="2020-12-02T02:55:00Z">
        <w:r w:rsidR="006706F3" w:rsidDel="007E36FD">
          <w:delText>This</w:delText>
        </w:r>
      </w:del>
      <w:r w:rsidR="006706F3">
        <w:t xml:space="preserve"> </w:t>
      </w:r>
      <w:del w:id="340" w:author="Sanborn, Mason A" w:date="2020-12-02T02:56:00Z">
        <w:r w:rsidR="006706F3" w:rsidDel="00830878">
          <w:delText xml:space="preserve">reduces the </w:delText>
        </w:r>
        <w:r w:rsidR="00FB5712" w:rsidDel="00830878">
          <w:delText>number</w:delText>
        </w:r>
        <w:r w:rsidR="006706F3" w:rsidDel="00830878">
          <w:delText xml:space="preserve"> of available contours for the system to detect</w:delText>
        </w:r>
      </w:del>
      <w:ins w:id="341" w:author="Sanborn, Mason A" w:date="2020-12-02T02:56:00Z">
        <w:r w:rsidR="00830878">
          <w:t>any active objects</w:t>
        </w:r>
      </w:ins>
      <w:del w:id="342" w:author="Sanborn, Mason A" w:date="2020-12-02T02:56:00Z">
        <w:r w:rsidR="006706F3" w:rsidDel="00830878">
          <w:delText xml:space="preserve">, </w:delText>
        </w:r>
        <w:r w:rsidR="003E5765" w:rsidDel="00830878">
          <w:delText>leaving only the person</w:delText>
        </w:r>
      </w:del>
      <w:r w:rsidR="003E5765">
        <w:t xml:space="preserve"> in </w:t>
      </w:r>
      <w:ins w:id="343" w:author="Sanborn, Mason A" w:date="2020-12-02T02:56:00Z">
        <w:r w:rsidR="00830878">
          <w:t xml:space="preserve">the </w:t>
        </w:r>
      </w:ins>
      <w:del w:id="344" w:author="Sanborn, Mason A" w:date="2020-12-02T02:56:00Z">
        <w:r w:rsidR="003E5765" w:rsidDel="00830878">
          <w:delText xml:space="preserve">frame </w:delText>
        </w:r>
      </w:del>
      <w:ins w:id="345" w:author="Sanborn, Mason A" w:date="2020-12-02T02:56:00Z">
        <w:r w:rsidR="00830878">
          <w:t>video feed</w:t>
        </w:r>
      </w:ins>
      <w:del w:id="346" w:author="Sanborn, Mason A" w:date="2020-12-02T02:56:00Z">
        <w:r w:rsidR="003E5765" w:rsidDel="00830878">
          <w:delText>and smaller moving objects like a dog that are being picked up by the camera</w:delText>
        </w:r>
      </w:del>
      <w:r w:rsidR="003E5765">
        <w:t xml:space="preserve">. </w:t>
      </w:r>
      <w:r w:rsidR="00FB5712">
        <w:t>After all the background noise has been eliminated, we look for the greatest contour being drawn</w:t>
      </w:r>
      <w:r w:rsidR="004629EA">
        <w:t xml:space="preserve"> using the </w:t>
      </w:r>
      <w:r w:rsidR="004629EA">
        <w:rPr>
          <w:i/>
          <w:iCs/>
        </w:rPr>
        <w:t>max</w:t>
      </w:r>
      <w:r w:rsidR="004629EA">
        <w:t xml:space="preserve"> function</w:t>
      </w:r>
      <w:r w:rsidR="00580ACB">
        <w:t xml:space="preserve"> seen in </w:t>
      </w:r>
      <w:r w:rsidR="00580ACB" w:rsidRPr="00722061">
        <w:rPr>
          <w:i/>
          <w:iCs/>
          <w:rPrChange w:id="347" w:author="Sanborn, Mason A" w:date="2020-12-02T04:37:00Z">
            <w:rPr/>
          </w:rPrChange>
        </w:rPr>
        <w:t xml:space="preserve">Figure </w:t>
      </w:r>
      <w:del w:id="348" w:author="Sanborn, Mason A" w:date="2020-12-02T03:54:00Z">
        <w:r w:rsidR="00580ACB" w:rsidRPr="00722061" w:rsidDel="00962079">
          <w:rPr>
            <w:i/>
            <w:iCs/>
            <w:rPrChange w:id="349" w:author="Sanborn, Mason A" w:date="2020-12-02T04:37:00Z">
              <w:rPr/>
            </w:rPrChange>
          </w:rPr>
          <w:delText>1</w:delText>
        </w:r>
      </w:del>
      <w:ins w:id="350" w:author="Koch, Logan M" w:date="2020-12-03T15:12:00Z">
        <w:r w:rsidR="003C61BC">
          <w:rPr>
            <w:i/>
            <w:iCs/>
          </w:rPr>
          <w:t>3</w:t>
        </w:r>
      </w:ins>
      <w:ins w:id="351" w:author="Sanborn, Mason A" w:date="2020-12-02T03:54:00Z">
        <w:del w:id="352" w:author="Koch, Logan M" w:date="2020-12-03T15:12:00Z">
          <w:r w:rsidR="00962079" w:rsidRPr="00722061" w:rsidDel="003C61BC">
            <w:rPr>
              <w:i/>
              <w:iCs/>
              <w:rPrChange w:id="353" w:author="Sanborn, Mason A" w:date="2020-12-02T04:37:00Z">
                <w:rPr/>
              </w:rPrChange>
            </w:rPr>
            <w:delText>2</w:delText>
          </w:r>
        </w:del>
      </w:ins>
      <w:r w:rsidR="00580ACB">
        <w:t>.</w:t>
      </w:r>
      <w:r w:rsidR="002904B0">
        <w:t xml:space="preserve"> This function returns to us the contour with the greatest area which </w:t>
      </w:r>
      <w:del w:id="354" w:author="Sanborn, Mason A" w:date="2020-12-02T02:57:00Z">
        <w:r w:rsidR="002904B0" w:rsidDel="00830878">
          <w:delText xml:space="preserve">will </w:delText>
        </w:r>
        <w:r w:rsidR="005E1880" w:rsidDel="00830878">
          <w:delText>almost certainly</w:delText>
        </w:r>
      </w:del>
      <w:ins w:id="355" w:author="Sanborn, Mason A" w:date="2020-12-02T02:57:00Z">
        <w:r w:rsidR="00830878">
          <w:t>is likely to</w:t>
        </w:r>
      </w:ins>
      <w:r w:rsidR="005E1880">
        <w:t xml:space="preserve"> be the </w:t>
      </w:r>
      <w:del w:id="356" w:author="Sanborn, Mason A" w:date="2020-12-02T02:57:00Z">
        <w:r w:rsidR="005E1880" w:rsidDel="00830878">
          <w:delText xml:space="preserve">person </w:delText>
        </w:r>
      </w:del>
      <w:ins w:id="357" w:author="Sanborn, Mason A" w:date="2020-12-02T02:57:00Z">
        <w:r w:rsidR="00830878">
          <w:t xml:space="preserve">human </w:t>
        </w:r>
      </w:ins>
      <w:r w:rsidR="005E1880">
        <w:t xml:space="preserve">in frame as they </w:t>
      </w:r>
      <w:del w:id="358" w:author="Sanborn, Mason A" w:date="2020-12-02T02:57:00Z">
        <w:r w:rsidR="005E1880" w:rsidDel="00830878">
          <w:delText>are bigger than any household pet that could be in the shot</w:delText>
        </w:r>
      </w:del>
      <w:ins w:id="359" w:author="Sanborn, Mason A" w:date="2020-12-02T02:57:00Z">
        <w:r w:rsidR="00830878">
          <w:t xml:space="preserve">should be the largest active object in the </w:t>
        </w:r>
      </w:ins>
      <w:ins w:id="360" w:author="Sanborn, Mason A" w:date="2020-12-02T02:58:00Z">
        <w:r w:rsidR="00830878">
          <w:t>environment</w:t>
        </w:r>
      </w:ins>
      <w:r w:rsidR="005E1880">
        <w:t>.</w:t>
      </w:r>
      <w:r w:rsidR="00213CEE">
        <w:t xml:space="preserve"> </w:t>
      </w:r>
    </w:p>
    <w:p w14:paraId="05C15F75" w14:textId="77777777" w:rsidR="00603D09" w:rsidRDefault="00603D09" w:rsidP="00500C4E">
      <w:pPr>
        <w:jc w:val="both"/>
      </w:pPr>
    </w:p>
    <w:p w14:paraId="3ACAC413" w14:textId="5BB25E62" w:rsidR="00213CEE" w:rsidRDefault="00213CEE" w:rsidP="00500C4E">
      <w:pPr>
        <w:jc w:val="both"/>
      </w:pPr>
      <w:r>
        <w:rPr>
          <w:noProof/>
        </w:rPr>
        <w:drawing>
          <wp:inline distT="0" distB="0" distL="0" distR="0" wp14:anchorId="64DBCADD" wp14:editId="59CCD607">
            <wp:extent cx="3005137" cy="1496317"/>
            <wp:effectExtent l="0" t="0" r="5080" b="889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62242" cy="1524751"/>
                    </a:xfrm>
                    <a:prstGeom prst="rect">
                      <a:avLst/>
                    </a:prstGeom>
                  </pic:spPr>
                </pic:pic>
              </a:graphicData>
            </a:graphic>
          </wp:inline>
        </w:drawing>
      </w:r>
    </w:p>
    <w:p w14:paraId="0AF4EF06" w14:textId="6827F93A" w:rsidR="00E457F3" w:rsidRDefault="00E457F3" w:rsidP="00500C4E">
      <w:pPr>
        <w:jc w:val="both"/>
      </w:pPr>
    </w:p>
    <w:p w14:paraId="2754CB36" w14:textId="68883B4C" w:rsidR="002E4FD3" w:rsidRDefault="00213CEE" w:rsidP="00213CEE">
      <w:pPr>
        <w:rPr>
          <w:i/>
          <w:iCs/>
        </w:rPr>
      </w:pPr>
      <w:r>
        <w:rPr>
          <w:i/>
          <w:iCs/>
        </w:rPr>
        <w:t xml:space="preserve">Figure </w:t>
      </w:r>
      <w:del w:id="361" w:author="Sanborn, Mason A" w:date="2020-12-02T03:53:00Z">
        <w:r w:rsidDel="00962079">
          <w:rPr>
            <w:i/>
            <w:iCs/>
          </w:rPr>
          <w:delText>1</w:delText>
        </w:r>
      </w:del>
      <w:ins w:id="362" w:author="Koch, Logan M" w:date="2020-12-03T15:12:00Z">
        <w:r w:rsidR="003C61BC">
          <w:rPr>
            <w:i/>
            <w:iCs/>
          </w:rPr>
          <w:t>3</w:t>
        </w:r>
      </w:ins>
      <w:ins w:id="363" w:author="Sanborn, Mason A" w:date="2020-12-02T03:53:00Z">
        <w:del w:id="364" w:author="Koch, Logan M" w:date="2020-12-03T15:12:00Z">
          <w:r w:rsidR="00962079" w:rsidDel="003C61BC">
            <w:rPr>
              <w:i/>
              <w:iCs/>
            </w:rPr>
            <w:delText>2</w:delText>
          </w:r>
        </w:del>
      </w:ins>
      <w:r>
        <w:rPr>
          <w:i/>
          <w:iCs/>
        </w:rPr>
        <w:t>: Codes for max contour detection</w:t>
      </w:r>
      <w:ins w:id="365" w:author="Sanborn, Mason A" w:date="2020-12-02T03:31:00Z">
        <w:r w:rsidR="00966606">
          <w:rPr>
            <w:i/>
            <w:iCs/>
          </w:rPr>
          <w:t xml:space="preserve"> and </w:t>
        </w:r>
      </w:ins>
      <w:ins w:id="366" w:author="Sanborn, Mason A" w:date="2020-12-02T03:32:00Z">
        <w:r w:rsidR="00966606">
          <w:rPr>
            <w:i/>
            <w:iCs/>
          </w:rPr>
          <w:t>non-maximum suppression</w:t>
        </w:r>
      </w:ins>
      <w:r>
        <w:rPr>
          <w:i/>
          <w:iCs/>
        </w:rPr>
        <w:t>.</w:t>
      </w:r>
    </w:p>
    <w:p w14:paraId="34737DC7" w14:textId="4DAD19B4" w:rsidR="00F75BA9" w:rsidRDefault="00F75BA9" w:rsidP="00213CEE">
      <w:pPr>
        <w:rPr>
          <w:i/>
          <w:iCs/>
        </w:rPr>
      </w:pPr>
    </w:p>
    <w:p w14:paraId="04BFE323" w14:textId="09DC2342" w:rsidR="00F75BA9" w:rsidRDefault="00553182">
      <w:pPr>
        <w:jc w:val="both"/>
        <w:pPrChange w:id="367" w:author="Koch, Logan M" w:date="2020-12-03T20:39:00Z">
          <w:pPr>
            <w:jc w:val="left"/>
          </w:pPr>
        </w:pPrChange>
      </w:pPr>
      <w:r>
        <w:t xml:space="preserve">     So, in the end, our method for human detection did not end up being human detection at all. Due to the nature of this software</w:t>
      </w:r>
      <w:r w:rsidR="00CE0487">
        <w:t xml:space="preserve"> and where it is going to be used, the most consistent method for </w:t>
      </w:r>
      <w:del w:id="368" w:author="Sanborn, Mason A" w:date="2020-12-02T02:59:00Z">
        <w:r w:rsidR="00CE0487" w:rsidDel="00830878">
          <w:delText xml:space="preserve">us </w:delText>
        </w:r>
      </w:del>
      <w:ins w:id="369" w:author="Sanborn, Mason A" w:date="2020-12-02T02:59:00Z">
        <w:r w:rsidR="00830878">
          <w:t xml:space="preserve">our detection </w:t>
        </w:r>
      </w:ins>
      <w:del w:id="370" w:author="Sanborn, Mason A" w:date="2020-12-02T02:59:00Z">
        <w:r w:rsidR="00CE0487" w:rsidDel="00830878">
          <w:delText>to</w:delText>
        </w:r>
      </w:del>
      <w:r w:rsidR="00CE0487">
        <w:t xml:space="preserve"> </w:t>
      </w:r>
      <w:del w:id="371" w:author="Sanborn, Mason A" w:date="2020-12-02T02:59:00Z">
        <w:r w:rsidR="00CE0487" w:rsidDel="00830878">
          <w:delText xml:space="preserve">use </w:delText>
        </w:r>
      </w:del>
      <w:del w:id="372" w:author="Sanborn, Mason A" w:date="2020-12-02T03:05:00Z">
        <w:r w:rsidR="00CE0487" w:rsidDel="00830878">
          <w:delText>was</w:delText>
        </w:r>
      </w:del>
      <w:ins w:id="373" w:author="Sanborn, Mason A" w:date="2020-12-02T03:05:00Z">
        <w:r w:rsidR="00830878">
          <w:t xml:space="preserve">is </w:t>
        </w:r>
      </w:ins>
      <w:r w:rsidR="00CE0487">
        <w:t xml:space="preserve"> </w:t>
      </w:r>
      <w:del w:id="374" w:author="Sanborn, Mason A" w:date="2020-12-02T02:59:00Z">
        <w:r w:rsidR="00CE0487" w:rsidDel="00830878">
          <w:delText xml:space="preserve">just </w:delText>
        </w:r>
      </w:del>
      <w:r w:rsidR="00CE0487">
        <w:t xml:space="preserve">to detect </w:t>
      </w:r>
      <w:del w:id="375" w:author="Sanborn, Mason A" w:date="2020-12-02T02:59:00Z">
        <w:r w:rsidR="00CE0487" w:rsidDel="00830878">
          <w:delText xml:space="preserve">movement </w:delText>
        </w:r>
      </w:del>
      <w:ins w:id="376" w:author="Sanborn, Mason A" w:date="2020-12-02T02:59:00Z">
        <w:r w:rsidR="00830878">
          <w:t>moving objects</w:t>
        </w:r>
      </w:ins>
      <w:ins w:id="377" w:author="Sanborn, Mason A" w:date="2020-12-02T03:00:00Z">
        <w:r w:rsidR="00830878">
          <w:t xml:space="preserve"> and process the</w:t>
        </w:r>
      </w:ins>
      <w:ins w:id="378" w:author="Sanborn, Mason A" w:date="2020-12-02T03:05:00Z">
        <w:r w:rsidR="00830878">
          <w:t xml:space="preserve"> focused frame to recognize when an object resembling a human appears to have fal</w:t>
        </w:r>
      </w:ins>
      <w:ins w:id="379" w:author="Sanborn, Mason A" w:date="2020-12-02T03:06:00Z">
        <w:r w:rsidR="00830878">
          <w:t>len</w:t>
        </w:r>
      </w:ins>
      <w:del w:id="380" w:author="Sanborn, Mason A" w:date="2020-12-02T02:59:00Z">
        <w:r w:rsidR="00CE0487" w:rsidDel="00830878">
          <w:delText>itself and not actual people</w:delText>
        </w:r>
      </w:del>
      <w:r w:rsidR="00CE0487">
        <w:t xml:space="preserve">. The bounding boxes that we generate from our contour detection methods are </w:t>
      </w:r>
      <w:del w:id="381" w:author="Sanborn, Mason A" w:date="2020-12-02T03:06:00Z">
        <w:r w:rsidR="00CE0487" w:rsidDel="00BA6227">
          <w:delText xml:space="preserve">absolutely </w:delText>
        </w:r>
      </w:del>
      <w:r w:rsidR="00CE0487">
        <w:t>essential to our product as the bounding box</w:t>
      </w:r>
      <w:del w:id="382" w:author="Sanborn, Mason A" w:date="2020-12-02T03:06:00Z">
        <w:r w:rsidR="00CE0487" w:rsidDel="00BA6227">
          <w:delText>, and everything in it, are compared to hundreds of templates every single frame.</w:delText>
        </w:r>
      </w:del>
      <w:ins w:id="383" w:author="Sanborn, Mason A" w:date="2020-12-02T03:06:00Z">
        <w:r w:rsidR="00BA6227">
          <w:t xml:space="preserve"> creates a splice of the video feed</w:t>
        </w:r>
      </w:ins>
      <w:ins w:id="384" w:author="Sanborn, Mason A" w:date="2020-12-02T03:07:00Z">
        <w:r w:rsidR="00BA6227">
          <w:t xml:space="preserve"> that is</w:t>
        </w:r>
      </w:ins>
      <w:ins w:id="385" w:author="Sanborn, Mason A" w:date="2020-12-02T03:06:00Z">
        <w:r w:rsidR="00BA6227">
          <w:t xml:space="preserve"> compared to hundreds o</w:t>
        </w:r>
      </w:ins>
      <w:ins w:id="386" w:author="Sanborn, Mason A" w:date="2020-12-02T03:07:00Z">
        <w:r w:rsidR="00BA6227">
          <w:t xml:space="preserve">f templates to ensure </w:t>
        </w:r>
      </w:ins>
      <w:ins w:id="387" w:author="Sanborn, Mason A" w:date="2020-12-02T03:08:00Z">
        <w:r w:rsidR="00BA6227">
          <w:t>detection accuracy.</w:t>
        </w:r>
      </w:ins>
      <w:ins w:id="388" w:author="Sanborn, Mason A" w:date="2020-12-02T03:07:00Z">
        <w:r w:rsidR="00BA6227">
          <w:t xml:space="preserve"> </w:t>
        </w:r>
      </w:ins>
    </w:p>
    <w:p w14:paraId="6EB3128E" w14:textId="77777777" w:rsidR="00CE0487" w:rsidRPr="00553182" w:rsidRDefault="00CE0487" w:rsidP="00F75BA9">
      <w:pPr>
        <w:jc w:val="left"/>
      </w:pPr>
    </w:p>
    <w:p w14:paraId="1501AFEC" w14:textId="4E1FC11D" w:rsidR="00704238" w:rsidRDefault="00704238" w:rsidP="00500C4E">
      <w:pPr>
        <w:jc w:val="both"/>
        <w:rPr>
          <w:ins w:id="389" w:author="Koch, Logan M" w:date="2020-12-03T15:14:00Z"/>
          <w:i/>
          <w:iCs/>
        </w:rPr>
      </w:pPr>
      <w:r w:rsidRPr="00C54027">
        <w:rPr>
          <w:i/>
          <w:iCs/>
        </w:rPr>
        <w:t xml:space="preserve">D. </w:t>
      </w:r>
      <w:ins w:id="390" w:author="Koch, Logan M" w:date="2020-12-03T15:14:00Z">
        <w:r w:rsidR="003C61BC">
          <w:rPr>
            <w:i/>
            <w:iCs/>
          </w:rPr>
          <w:t>Database</w:t>
        </w:r>
      </w:ins>
      <w:del w:id="391" w:author="Koch, Logan M" w:date="2020-12-03T15:14:00Z">
        <w:r w:rsidRPr="00C54027" w:rsidDel="003C61BC">
          <w:rPr>
            <w:i/>
            <w:iCs/>
          </w:rPr>
          <w:delText>Kyle Lepine</w:delText>
        </w:r>
      </w:del>
    </w:p>
    <w:p w14:paraId="449E917D" w14:textId="77777777" w:rsidR="003C61BC" w:rsidRDefault="003C61BC" w:rsidP="00500C4E">
      <w:pPr>
        <w:jc w:val="both"/>
        <w:rPr>
          <w:ins w:id="392" w:author="Koch, Logan M" w:date="2020-12-03T15:13:00Z"/>
          <w:i/>
          <w:iCs/>
        </w:rPr>
      </w:pPr>
    </w:p>
    <w:p w14:paraId="262A2CD2" w14:textId="22235596" w:rsidR="003C61BC" w:rsidRPr="008F1B40" w:rsidRDefault="003C61BC" w:rsidP="00806B40">
      <w:pPr>
        <w:jc w:val="both"/>
        <w:rPr>
          <w:ins w:id="393" w:author="Koch, Logan M" w:date="2020-12-03T15:14:00Z"/>
        </w:rPr>
      </w:pPr>
      <w:ins w:id="394" w:author="Koch, Logan M" w:date="2020-12-03T15:14:00Z">
        <w:r>
          <w:t xml:space="preserve">     There is only one database used in our Fall Detection System. The database was written in PostgreSQL. The database stores our templates and each template has five attributes: ID, type, characteristics, name, and the image itself. The images are saved as </w:t>
        </w:r>
        <w:del w:id="395" w:author="Logan Kilfoy" w:date="2020-12-03T21:43:00Z">
          <w:r w:rsidDel="00CC2F90">
            <w:delText>PNG</w:delText>
          </w:r>
        </w:del>
      </w:ins>
      <w:ins w:id="396" w:author="Logan Kilfoy" w:date="2020-12-03T21:43:00Z">
        <w:r w:rsidR="00CC2F90">
          <w:t>binary data</w:t>
        </w:r>
      </w:ins>
      <w:ins w:id="397" w:author="Koch, Logan M" w:date="2020-12-03T15:14:00Z">
        <w:del w:id="398" w:author="Logan Kilfoy" w:date="2020-12-03T21:43:00Z">
          <w:r w:rsidDel="00CC2F90">
            <w:delText xml:space="preserve"> files</w:delText>
          </w:r>
        </w:del>
        <w:r>
          <w:t xml:space="preserve"> and are all cropped to be the same size for uniformity. When the system is first started it will attempt to connect to the database, if it fails to do so it will try to load the templates from local files. This was done as the system was constantly tested on different machines and creating a database every time was not logistically ideal. The project will include local templates for use, so building a database is not required for the system to work. </w:t>
        </w:r>
      </w:ins>
    </w:p>
    <w:p w14:paraId="135B192F" w14:textId="77777777" w:rsidR="003C61BC" w:rsidRDefault="003C61BC" w:rsidP="00500C4E">
      <w:pPr>
        <w:jc w:val="both"/>
        <w:rPr>
          <w:i/>
          <w:iCs/>
        </w:rPr>
      </w:pPr>
    </w:p>
    <w:p w14:paraId="7D964E50" w14:textId="77777777" w:rsidR="002E4FD3" w:rsidRPr="00C54027" w:rsidRDefault="002E4FD3" w:rsidP="00500C4E">
      <w:pPr>
        <w:jc w:val="both"/>
        <w:rPr>
          <w:i/>
          <w:iCs/>
        </w:rPr>
      </w:pPr>
    </w:p>
    <w:p w14:paraId="3398555E" w14:textId="2616FDF8" w:rsidR="00704238" w:rsidRDefault="00704238" w:rsidP="00704238">
      <w:pPr>
        <w:jc w:val="both"/>
        <w:rPr>
          <w:ins w:id="399" w:author="Sanborn, Mason A" w:date="2020-12-02T03:59:00Z"/>
          <w:i/>
          <w:iCs/>
        </w:rPr>
      </w:pPr>
      <w:r>
        <w:rPr>
          <w:i/>
          <w:iCs/>
        </w:rPr>
        <w:t xml:space="preserve">E. </w:t>
      </w:r>
      <w:del w:id="400" w:author="Sanborn, Mason A" w:date="2020-12-02T03:58:00Z">
        <w:r w:rsidDel="006132BC">
          <w:rPr>
            <w:i/>
            <w:iCs/>
          </w:rPr>
          <w:delText>Mason Sanborn</w:delText>
        </w:r>
      </w:del>
      <w:ins w:id="401" w:author="Sanborn, Mason A" w:date="2020-12-02T03:58:00Z">
        <w:r w:rsidR="006132BC">
          <w:rPr>
            <w:i/>
            <w:iCs/>
          </w:rPr>
          <w:t>Non-Maximum Suppression</w:t>
        </w:r>
      </w:ins>
    </w:p>
    <w:p w14:paraId="5B19D8B3" w14:textId="77777777" w:rsidR="006132BC" w:rsidRDefault="006132BC" w:rsidP="00704238">
      <w:pPr>
        <w:jc w:val="both"/>
        <w:rPr>
          <w:ins w:id="402" w:author="Sanborn, Mason A" w:date="2020-12-02T03:58:00Z"/>
          <w:i/>
          <w:iCs/>
        </w:rPr>
      </w:pPr>
    </w:p>
    <w:p w14:paraId="57FB3D99" w14:textId="373D15D6" w:rsidR="006132BC" w:rsidDel="00FE1FC2" w:rsidRDefault="006132BC" w:rsidP="00704238">
      <w:pPr>
        <w:jc w:val="both"/>
        <w:rPr>
          <w:del w:id="403" w:author="Koch, Logan M" w:date="2020-12-03T15:14:00Z"/>
        </w:rPr>
      </w:pPr>
      <w:ins w:id="404" w:author="Sanborn, Mason A" w:date="2020-12-02T03:58:00Z">
        <w:r>
          <w:t xml:space="preserve">      Because of </w:t>
        </w:r>
      </w:ins>
      <w:ins w:id="405" w:author="Sanborn, Mason A" w:date="2020-12-02T03:59:00Z">
        <w:r>
          <w:t>how crucial the bounding box selection is in creating the spliced image for template comparison we implemented non-maximum suppression methods fr</w:t>
        </w:r>
      </w:ins>
      <w:ins w:id="406" w:author="Sanborn, Mason A" w:date="2020-12-02T04:00:00Z">
        <w:r>
          <w:t xml:space="preserve">om the </w:t>
        </w:r>
        <w:proofErr w:type="spellStart"/>
        <w:r>
          <w:t>numpy</w:t>
        </w:r>
        <w:proofErr w:type="spellEnd"/>
        <w:r>
          <w:t xml:space="preserve"> library. </w:t>
        </w:r>
      </w:ins>
      <w:ins w:id="407" w:author="Sanborn, Mason A" w:date="2020-12-02T04:01:00Z">
        <w:r>
          <w:t>These methods allow us to take the rough values created from using the bounding box creation methods around the largest contour</w:t>
        </w:r>
      </w:ins>
      <w:ins w:id="408" w:author="Sanborn, Mason A" w:date="2020-12-02T04:02:00Z">
        <w:r>
          <w:t xml:space="preserve"> and create an average for them</w:t>
        </w:r>
      </w:ins>
      <w:ins w:id="409" w:author="Sanborn, Mason A" w:date="2020-12-02T04:36:00Z">
        <w:r w:rsidR="00722061">
          <w:t xml:space="preserve"> as seen </w:t>
        </w:r>
      </w:ins>
      <w:ins w:id="410" w:author="Sanborn, Mason A" w:date="2020-12-02T04:37:00Z">
        <w:r w:rsidR="00722061">
          <w:t xml:space="preserve">in </w:t>
        </w:r>
        <w:r w:rsidR="00722061" w:rsidRPr="00722061">
          <w:rPr>
            <w:i/>
            <w:iCs/>
            <w:rPrChange w:id="411" w:author="Sanborn, Mason A" w:date="2020-12-02T04:37:00Z">
              <w:rPr/>
            </w:rPrChange>
          </w:rPr>
          <w:t>Figure 2</w:t>
        </w:r>
      </w:ins>
      <w:ins w:id="412" w:author="Sanborn, Mason A" w:date="2020-12-02T04:02:00Z">
        <w:r>
          <w:t>. This average value bounding box is made with minimal processing time and ensures us a higher accuracy boun</w:t>
        </w:r>
      </w:ins>
      <w:ins w:id="413" w:author="Sanborn, Mason A" w:date="2020-12-02T04:03:00Z">
        <w:r>
          <w:t>ding around our subject.</w:t>
        </w:r>
      </w:ins>
    </w:p>
    <w:p w14:paraId="3D7B7F9E" w14:textId="45DBB82D" w:rsidR="00FE1FC2" w:rsidRDefault="00FE1FC2" w:rsidP="00704238">
      <w:pPr>
        <w:jc w:val="both"/>
        <w:rPr>
          <w:ins w:id="414" w:author="Logan Kilfoy" w:date="2020-12-03T21:44:00Z"/>
        </w:rPr>
      </w:pPr>
    </w:p>
    <w:p w14:paraId="19355FC8" w14:textId="2FA82F6F" w:rsidR="00FE1FC2" w:rsidRDefault="00FE1FC2" w:rsidP="00704238">
      <w:pPr>
        <w:jc w:val="both"/>
        <w:rPr>
          <w:ins w:id="415" w:author="Logan Kilfoy" w:date="2020-12-03T21:44:00Z"/>
        </w:rPr>
      </w:pPr>
    </w:p>
    <w:p w14:paraId="62307C81" w14:textId="79255021" w:rsidR="00FE1FC2" w:rsidRDefault="00FE1FC2" w:rsidP="00704238">
      <w:pPr>
        <w:jc w:val="both"/>
        <w:rPr>
          <w:ins w:id="416" w:author="Logan Kilfoy" w:date="2020-12-03T21:44:00Z"/>
        </w:rPr>
      </w:pPr>
    </w:p>
    <w:p w14:paraId="0D6783EF" w14:textId="1B044FAB" w:rsidR="00FE1FC2" w:rsidRDefault="00FE1FC2" w:rsidP="00FE1FC2">
      <w:pPr>
        <w:jc w:val="both"/>
        <w:rPr>
          <w:ins w:id="417" w:author="Logan Kilfoy" w:date="2020-12-03T21:44:00Z"/>
          <w:i/>
          <w:iCs/>
        </w:rPr>
      </w:pPr>
      <w:ins w:id="418" w:author="Logan Kilfoy" w:date="2020-12-03T21:44:00Z">
        <w:r>
          <w:rPr>
            <w:i/>
            <w:iCs/>
          </w:rPr>
          <w:lastRenderedPageBreak/>
          <w:t>F. Classification of Human States using Templates</w:t>
        </w:r>
      </w:ins>
    </w:p>
    <w:p w14:paraId="0F710793" w14:textId="7E3C4B92" w:rsidR="00FE1FC2" w:rsidRDefault="00FE1FC2" w:rsidP="00FE1FC2">
      <w:pPr>
        <w:jc w:val="both"/>
        <w:rPr>
          <w:ins w:id="419" w:author="Logan Kilfoy" w:date="2020-12-03T21:44:00Z"/>
          <w:i/>
          <w:iCs/>
        </w:rPr>
      </w:pPr>
    </w:p>
    <w:p w14:paraId="6A2C1094" w14:textId="7664C976" w:rsidR="00FE1FC2" w:rsidRPr="00FE1FC2" w:rsidRDefault="00FE1FC2" w:rsidP="00FE1FC2">
      <w:pPr>
        <w:jc w:val="both"/>
        <w:rPr>
          <w:ins w:id="420" w:author="Logan Kilfoy" w:date="2020-12-03T21:44:00Z"/>
          <w:i/>
          <w:iCs/>
        </w:rPr>
      </w:pPr>
      <w:ins w:id="421" w:author="Logan Kilfoy" w:date="2020-12-03T21:44:00Z">
        <w:r>
          <w:t xml:space="preserve">      The pro</w:t>
        </w:r>
      </w:ins>
      <w:ins w:id="422" w:author="Logan Kilfoy" w:date="2020-12-03T21:45:00Z">
        <w:r>
          <w:t xml:space="preserve">cess of classifying the human states discovered in the frames of live video feeds is a detrimental component to the overall functionality and success of the system. The system relies on the templates </w:t>
        </w:r>
      </w:ins>
      <w:ins w:id="423" w:author="Logan Kilfoy" w:date="2020-12-03T21:46:00Z">
        <w:r>
          <w:t xml:space="preserve">created from the current frame of the live video </w:t>
        </w:r>
      </w:ins>
      <w:ins w:id="424" w:author="Logan Kilfoy" w:date="2020-12-03T21:47:00Z">
        <w:r>
          <w:t>feed;</w:t>
        </w:r>
      </w:ins>
      <w:ins w:id="425" w:author="Logan Kilfoy" w:date="2020-12-03T21:46:00Z">
        <w:r>
          <w:t xml:space="preserve"> this process was specified in further detail in section </w:t>
        </w:r>
        <w:r>
          <w:rPr>
            <w:i/>
            <w:iCs/>
          </w:rPr>
          <w:t>B. Using Image Processing to Create Templates</w:t>
        </w:r>
      </w:ins>
      <w:ins w:id="426" w:author="Logan Kilfoy" w:date="2020-12-03T21:47:00Z">
        <w:r>
          <w:rPr>
            <w:i/>
            <w:iCs/>
          </w:rPr>
          <w:t>.</w:t>
        </w:r>
      </w:ins>
    </w:p>
    <w:p w14:paraId="277FF814" w14:textId="0BE861B0" w:rsidR="00FE1FC2" w:rsidRDefault="00FE1FC2" w:rsidP="00704238">
      <w:pPr>
        <w:jc w:val="both"/>
        <w:rPr>
          <w:ins w:id="427" w:author="Logan Kilfoy" w:date="2020-12-03T21:47:00Z"/>
        </w:rPr>
      </w:pPr>
    </w:p>
    <w:p w14:paraId="6CF861CB" w14:textId="10CCA732" w:rsidR="00124A13" w:rsidRDefault="00124A13" w:rsidP="00704238">
      <w:pPr>
        <w:jc w:val="both"/>
        <w:rPr>
          <w:ins w:id="428" w:author="Logan Kilfoy" w:date="2020-12-03T21:50:00Z"/>
        </w:rPr>
      </w:pPr>
      <w:ins w:id="429" w:author="Logan Kilfoy" w:date="2020-12-03T21:47:00Z">
        <w:r>
          <w:t xml:space="preserve">     The system compares these templates with the templates stored in the loc</w:t>
        </w:r>
      </w:ins>
      <w:ins w:id="430" w:author="Logan Kilfoy" w:date="2020-12-03T21:48:00Z">
        <w:r>
          <w:t xml:space="preserve">al file structure, or the Fall Detection System database; these are both discussed further in section </w:t>
        </w:r>
        <w:r w:rsidRPr="00C54027">
          <w:rPr>
            <w:i/>
            <w:iCs/>
          </w:rPr>
          <w:t xml:space="preserve">D. </w:t>
        </w:r>
        <w:r>
          <w:rPr>
            <w:i/>
            <w:iCs/>
          </w:rPr>
          <w:t xml:space="preserve">Database. </w:t>
        </w:r>
        <w:r>
          <w:t>The templates from the current live video feed</w:t>
        </w:r>
      </w:ins>
      <w:ins w:id="431" w:author="Logan Kilfoy" w:date="2020-12-03T21:49:00Z">
        <w:r>
          <w:t xml:space="preserve">, the extracted edges and extracted foreground, are classified using the K Nearest Neighbors algorithm. Since these two types of templates were </w:t>
        </w:r>
      </w:ins>
      <w:ins w:id="432" w:author="Logan Kilfoy" w:date="2020-12-03T21:50:00Z">
        <w:r>
          <w:t>created using different image processing techniques, the database and local file structure have been segregated to allow the system to use the two types as two different datasets to ‘train’ the K Nearest Neighbors model.</w:t>
        </w:r>
      </w:ins>
    </w:p>
    <w:p w14:paraId="1636D573" w14:textId="50A75DAA" w:rsidR="00124A13" w:rsidRDefault="00124A13" w:rsidP="00704238">
      <w:pPr>
        <w:jc w:val="both"/>
        <w:rPr>
          <w:ins w:id="433" w:author="Logan Kilfoy" w:date="2020-12-03T21:50:00Z"/>
        </w:rPr>
      </w:pPr>
    </w:p>
    <w:p w14:paraId="3FC12823" w14:textId="54AAD7F1" w:rsidR="00124A13" w:rsidRDefault="00124A13" w:rsidP="00704238">
      <w:pPr>
        <w:jc w:val="both"/>
        <w:rPr>
          <w:ins w:id="434" w:author="Logan Kilfoy" w:date="2020-12-03T21:54:00Z"/>
        </w:rPr>
      </w:pPr>
      <w:ins w:id="435" w:author="Logan Kilfoy" w:date="2020-12-03T21:53:00Z">
        <w:r>
          <w:t xml:space="preserve">     The K Nearest Neighbors algorithm implemented in our system takes a value k and training dataset to cl</w:t>
        </w:r>
      </w:ins>
      <w:ins w:id="436" w:author="Logan Kilfoy" w:date="2020-12-03T21:54:00Z">
        <w:r>
          <w:t>assify a given image as one of the classes that exist in the training dataset, and that the image is ‘nearest’ to out of ‘k neighbors’.</w:t>
        </w:r>
      </w:ins>
    </w:p>
    <w:p w14:paraId="392B25DF" w14:textId="4758B660" w:rsidR="00124A13" w:rsidRDefault="00124A13" w:rsidP="00704238">
      <w:pPr>
        <w:jc w:val="both"/>
        <w:rPr>
          <w:ins w:id="437" w:author="Logan Kilfoy" w:date="2020-12-03T21:54:00Z"/>
        </w:rPr>
      </w:pPr>
    </w:p>
    <w:p w14:paraId="31595CF7" w14:textId="5E5DAC05" w:rsidR="00124A13" w:rsidRDefault="00124A13" w:rsidP="00704238">
      <w:pPr>
        <w:jc w:val="both"/>
        <w:rPr>
          <w:ins w:id="438" w:author="Logan Kilfoy" w:date="2020-12-03T22:00:00Z"/>
        </w:rPr>
      </w:pPr>
      <w:ins w:id="439" w:author="Logan Kilfoy" w:date="2020-12-03T21:54:00Z">
        <w:r>
          <w:t xml:space="preserve">     The algorithm </w:t>
        </w:r>
      </w:ins>
      <w:ins w:id="440" w:author="Logan Kilfoy" w:date="2020-12-03T21:55:00Z">
        <w:r>
          <w:t xml:space="preserve">runs such that </w:t>
        </w:r>
      </w:ins>
      <w:ins w:id="441" w:author="Logan Kilfoy" w:date="2020-12-03T21:57:00Z">
        <w:r>
          <w:t>the neighbors</w:t>
        </w:r>
      </w:ins>
      <w:ins w:id="442" w:author="Logan Kilfoy" w:date="2020-12-03T21:59:00Z">
        <w:r w:rsidR="00C20DBC">
          <w:t xml:space="preserve">, N, </w:t>
        </w:r>
      </w:ins>
      <w:ins w:id="443" w:author="Logan Kilfoy" w:date="2020-12-03T21:57:00Z">
        <w:r>
          <w:t xml:space="preserve">for </w:t>
        </w:r>
        <w:r w:rsidR="00C20DBC">
          <w:t>the image being classified,</w:t>
        </w:r>
      </w:ins>
      <w:ins w:id="444" w:author="Logan Kilfoy" w:date="2020-12-03T21:59:00Z">
        <w:r w:rsidR="00C20DBC">
          <w:t xml:space="preserve"> t</w:t>
        </w:r>
      </w:ins>
      <w:ins w:id="445" w:author="Logan Kilfoy" w:date="2020-12-03T21:57:00Z">
        <w:r w:rsidR="00C20DBC">
          <w:t>, is initialized to the empty set</w:t>
        </w:r>
      </w:ins>
      <w:ins w:id="446" w:author="Logan Kilfoy" w:date="2020-12-03T21:59:00Z">
        <w:r w:rsidR="00C20DBC">
          <w:t xml:space="preserve"> N = Ø,</w:t>
        </w:r>
      </w:ins>
      <w:ins w:id="447" w:author="Logan Kilfoy" w:date="2020-12-03T21:58:00Z">
        <w:r w:rsidR="00C20DBC">
          <w:t xml:space="preserve"> and </w:t>
        </w:r>
      </w:ins>
      <w:ins w:id="448" w:author="Logan Kilfoy" w:date="2020-12-03T21:56:00Z">
        <w:r>
          <w:t>for each entry, d, in the dataset, D, that if the number of neighbors</w:t>
        </w:r>
      </w:ins>
      <w:ins w:id="449" w:author="Logan Kilfoy" w:date="2020-12-03T21:57:00Z">
        <w:r>
          <w:t xml:space="preserve">, </w:t>
        </w:r>
      </w:ins>
      <w:ins w:id="450" w:author="Logan Kilfoy" w:date="2020-12-03T21:58:00Z">
        <w:r w:rsidR="00C20DBC">
          <w:t xml:space="preserve">|N| &lt; k then N = N </w:t>
        </w:r>
        <w:r w:rsidR="00C20DBC">
          <w:sym w:font="Symbol" w:char="F0C8"/>
        </w:r>
        <w:r w:rsidR="00C20DBC">
          <w:t xml:space="preserve"> d; else if </w:t>
        </w:r>
        <w:r w:rsidR="00C20DBC">
          <w:sym w:font="Symbol" w:char="F024"/>
        </w:r>
        <w:r w:rsidR="00C20DBC">
          <w:t xml:space="preserve"> u in N such that distance(t, d) &lt; distance(t, u)</w:t>
        </w:r>
      </w:ins>
      <w:ins w:id="451" w:author="Logan Kilfoy" w:date="2020-12-03T21:59:00Z">
        <w:r w:rsidR="00C20DBC">
          <w:t>, then replace d by the neighbor in N with the largest distance to t</w:t>
        </w:r>
      </w:ins>
      <w:ins w:id="452" w:author="Logan Kilfoy" w:date="2020-12-03T22:00:00Z">
        <w:r w:rsidR="00C20DBC">
          <w:t xml:space="preserve">. Lastly, return c = class to which most u in N are classified. </w:t>
        </w:r>
      </w:ins>
    </w:p>
    <w:p w14:paraId="4A9D2577" w14:textId="09B3246B" w:rsidR="00C20DBC" w:rsidRDefault="00C20DBC" w:rsidP="00704238">
      <w:pPr>
        <w:jc w:val="both"/>
        <w:rPr>
          <w:ins w:id="453" w:author="Logan Kilfoy" w:date="2020-12-03T22:00:00Z"/>
        </w:rPr>
      </w:pPr>
    </w:p>
    <w:p w14:paraId="560E49EF" w14:textId="209FE939" w:rsidR="00C20DBC" w:rsidRPr="00124A13" w:rsidRDefault="00C20DBC" w:rsidP="00704238">
      <w:pPr>
        <w:jc w:val="both"/>
        <w:rPr>
          <w:ins w:id="454" w:author="Logan Kilfoy" w:date="2020-12-03T21:44:00Z"/>
        </w:rPr>
      </w:pPr>
      <w:ins w:id="455" w:author="Logan Kilfoy" w:date="2020-12-03T22:00:00Z">
        <w:r>
          <w:t xml:space="preserve">      Notable aspects of our implementation of the K Nearest Neighbors algorithm in our system is that we use weighted voting as opposed to majority vot</w:t>
        </w:r>
      </w:ins>
      <w:ins w:id="456" w:author="Logan Kilfoy" w:date="2020-12-03T22:01:00Z">
        <w:r>
          <w:t>ing. This means that rather than taking the mode of the Neighbors set, we take the max of the sum of the</w:t>
        </w:r>
      </w:ins>
      <w:ins w:id="457" w:author="Logan Kilfoy" w:date="2020-12-03T22:02:00Z">
        <w:r>
          <w:t xml:space="preserve"> set of the</w:t>
        </w:r>
      </w:ins>
      <w:ins w:id="458" w:author="Logan Kilfoy" w:date="2020-12-03T22:01:00Z">
        <w:r>
          <w:t xml:space="preserve"> reciprocal of the distances</w:t>
        </w:r>
      </w:ins>
      <w:ins w:id="459" w:author="Logan Kilfoy" w:date="2020-12-03T22:02:00Z">
        <w:r>
          <w:t xml:space="preserve"> to decide a classification. Additionally, our implementation uses a ma</w:t>
        </w:r>
      </w:ins>
      <w:ins w:id="460" w:author="Logan Kilfoy" w:date="2020-12-03T22:03:00Z">
        <w:r>
          <w:t>x heap as opposed to a set for the Neighbors data structure.</w:t>
        </w:r>
      </w:ins>
    </w:p>
    <w:p w14:paraId="0060867A" w14:textId="77777777" w:rsidR="003C61BC" w:rsidRPr="00704238" w:rsidRDefault="003C61BC" w:rsidP="00704238">
      <w:pPr>
        <w:jc w:val="both"/>
        <w:rPr>
          <w:i/>
          <w:iCs/>
        </w:rPr>
      </w:pPr>
    </w:p>
    <w:p w14:paraId="00884D6E" w14:textId="58EB4529" w:rsidR="00A91CC6" w:rsidRDefault="00A556C5">
      <w:pPr>
        <w:pStyle w:val="Heading1"/>
        <w:numPr>
          <w:ilvl w:val="0"/>
          <w:numId w:val="0"/>
        </w:numPr>
        <w:rPr>
          <w:ins w:id="461" w:author="Koch, Logan M" w:date="2020-12-03T12:05:00Z"/>
        </w:rPr>
        <w:pPrChange w:id="462" w:author="Koch, Logan M" w:date="2020-12-03T20:01:00Z">
          <w:pPr>
            <w:pStyle w:val="Heading1"/>
            <w:numPr>
              <w:numId w:val="2"/>
            </w:numPr>
            <w:ind w:firstLine="216"/>
          </w:pPr>
        </w:pPrChange>
      </w:pPr>
      <w:ins w:id="463" w:author="Koch, Logan M" w:date="2020-12-03T20:00:00Z">
        <w:r>
          <w:t>VII</w:t>
        </w:r>
      </w:ins>
      <w:ins w:id="464" w:author="Koch, Logan M" w:date="2020-12-03T20:01:00Z">
        <w:r>
          <w:t>I</w:t>
        </w:r>
      </w:ins>
      <w:ins w:id="465" w:author="Koch, Logan M" w:date="2020-12-03T20:00:00Z">
        <w:r>
          <w:t xml:space="preserve">. </w:t>
        </w:r>
      </w:ins>
      <w:r w:rsidR="00FD3DA9" w:rsidRPr="00A91CC6">
        <w:t>P</w:t>
      </w:r>
      <w:r w:rsidR="00A91CC6">
        <w:t>erformance Evaluation</w:t>
      </w:r>
    </w:p>
    <w:p w14:paraId="65015691" w14:textId="334045B6" w:rsidR="008F23AD" w:rsidRDefault="008F23AD" w:rsidP="008F23AD">
      <w:pPr>
        <w:rPr>
          <w:ins w:id="466" w:author="Koch, Logan M" w:date="2020-12-03T15:15:00Z"/>
        </w:rPr>
      </w:pPr>
    </w:p>
    <w:tbl>
      <w:tblPr>
        <w:tblStyle w:val="TableGrid"/>
        <w:tblW w:w="5130" w:type="dxa"/>
        <w:tblLook w:val="04A0" w:firstRow="1" w:lastRow="0" w:firstColumn="1" w:lastColumn="0" w:noHBand="0" w:noVBand="1"/>
        <w:tblPrChange w:id="467" w:author="Koch, Logan M" w:date="2020-12-03T19:16:00Z">
          <w:tblPr>
            <w:tblStyle w:val="TableGrid"/>
            <w:tblW w:w="0" w:type="auto"/>
            <w:tblLook w:val="04A0" w:firstRow="1" w:lastRow="0" w:firstColumn="1" w:lastColumn="0" w:noHBand="0" w:noVBand="1"/>
          </w:tblPr>
        </w:tblPrChange>
      </w:tblPr>
      <w:tblGrid>
        <w:gridCol w:w="1710"/>
        <w:gridCol w:w="1710"/>
        <w:gridCol w:w="1710"/>
        <w:tblGridChange w:id="468">
          <w:tblGrid>
            <w:gridCol w:w="1448"/>
            <w:gridCol w:w="1448"/>
            <w:gridCol w:w="1448"/>
          </w:tblGrid>
        </w:tblGridChange>
      </w:tblGrid>
      <w:tr w:rsidR="006C06E4" w:rsidRPr="00F70537" w14:paraId="7A8C74A5" w14:textId="77777777" w:rsidTr="006C06E4">
        <w:trPr>
          <w:trHeight w:val="365"/>
          <w:ins w:id="469" w:author="Koch, Logan M" w:date="2020-12-03T19:16:00Z"/>
          <w:trPrChange w:id="470" w:author="Koch, Logan M" w:date="2020-12-03T19:16:00Z">
            <w:trPr>
              <w:trHeight w:val="355"/>
            </w:trPr>
          </w:trPrChange>
        </w:trPr>
        <w:tc>
          <w:tcPr>
            <w:tcW w:w="1710" w:type="dxa"/>
            <w:tcPrChange w:id="471" w:author="Koch, Logan M" w:date="2020-12-03T19:16:00Z">
              <w:tcPr>
                <w:tcW w:w="1448" w:type="dxa"/>
              </w:tcPr>
            </w:tcPrChange>
          </w:tcPr>
          <w:p w14:paraId="756BD9A0" w14:textId="77777777" w:rsidR="006C06E4" w:rsidRPr="00F70537" w:rsidRDefault="006C06E4" w:rsidP="008F1B40">
            <w:pPr>
              <w:rPr>
                <w:ins w:id="472" w:author="Koch, Logan M" w:date="2020-12-03T19:16:00Z"/>
                <w:b/>
                <w:bCs/>
                <w:sz w:val="16"/>
                <w:szCs w:val="16"/>
              </w:rPr>
            </w:pPr>
            <w:ins w:id="473" w:author="Koch, Logan M" w:date="2020-12-03T19:16:00Z">
              <w:r>
                <w:rPr>
                  <w:b/>
                  <w:bCs/>
                  <w:sz w:val="16"/>
                  <w:szCs w:val="16"/>
                </w:rPr>
                <w:t>Testing Conditions</w:t>
              </w:r>
            </w:ins>
          </w:p>
        </w:tc>
        <w:tc>
          <w:tcPr>
            <w:tcW w:w="1710" w:type="dxa"/>
            <w:tcPrChange w:id="474" w:author="Koch, Logan M" w:date="2020-12-03T19:16:00Z">
              <w:tcPr>
                <w:tcW w:w="1448" w:type="dxa"/>
              </w:tcPr>
            </w:tcPrChange>
          </w:tcPr>
          <w:p w14:paraId="4588BE52" w14:textId="77777777" w:rsidR="006C06E4" w:rsidRPr="00F70537" w:rsidRDefault="006C06E4" w:rsidP="008F1B40">
            <w:pPr>
              <w:rPr>
                <w:ins w:id="475" w:author="Koch, Logan M" w:date="2020-12-03T19:16:00Z"/>
                <w:b/>
                <w:bCs/>
                <w:sz w:val="16"/>
                <w:szCs w:val="16"/>
              </w:rPr>
            </w:pPr>
            <w:ins w:id="476" w:author="Koch, Logan M" w:date="2020-12-03T19:16:00Z">
              <w:r>
                <w:rPr>
                  <w:b/>
                  <w:bCs/>
                  <w:sz w:val="16"/>
                  <w:szCs w:val="16"/>
                </w:rPr>
                <w:t>Bounding Box Inaccuracies</w:t>
              </w:r>
            </w:ins>
          </w:p>
        </w:tc>
        <w:tc>
          <w:tcPr>
            <w:tcW w:w="1710" w:type="dxa"/>
            <w:tcPrChange w:id="477" w:author="Koch, Logan M" w:date="2020-12-03T19:16:00Z">
              <w:tcPr>
                <w:tcW w:w="1448" w:type="dxa"/>
              </w:tcPr>
            </w:tcPrChange>
          </w:tcPr>
          <w:p w14:paraId="29FA188C" w14:textId="51F7FF87" w:rsidR="006C06E4" w:rsidRPr="00F70537" w:rsidRDefault="00375460" w:rsidP="008F1B40">
            <w:pPr>
              <w:rPr>
                <w:ins w:id="478" w:author="Koch, Logan M" w:date="2020-12-03T19:16:00Z"/>
                <w:b/>
                <w:bCs/>
                <w:sz w:val="16"/>
                <w:szCs w:val="16"/>
              </w:rPr>
            </w:pPr>
            <w:ins w:id="479" w:author="Koch, Logan M" w:date="2020-12-03T19:17:00Z">
              <w:r>
                <w:rPr>
                  <w:b/>
                  <w:bCs/>
                  <w:sz w:val="16"/>
                  <w:szCs w:val="16"/>
                </w:rPr>
                <w:t>Human</w:t>
              </w:r>
            </w:ins>
            <w:ins w:id="480" w:author="Koch, Logan M" w:date="2020-12-03T19:16:00Z">
              <w:r w:rsidR="006C06E4">
                <w:rPr>
                  <w:b/>
                  <w:bCs/>
                  <w:sz w:val="16"/>
                  <w:szCs w:val="16"/>
                </w:rPr>
                <w:t xml:space="preserve"> Detected?</w:t>
              </w:r>
            </w:ins>
          </w:p>
        </w:tc>
      </w:tr>
      <w:tr w:rsidR="006C06E4" w:rsidRPr="00F70537" w14:paraId="102A6E27" w14:textId="77777777" w:rsidTr="006C06E4">
        <w:trPr>
          <w:trHeight w:val="365"/>
          <w:ins w:id="481" w:author="Koch, Logan M" w:date="2020-12-03T19:16:00Z"/>
          <w:trPrChange w:id="482" w:author="Koch, Logan M" w:date="2020-12-03T19:16:00Z">
            <w:trPr>
              <w:trHeight w:val="355"/>
            </w:trPr>
          </w:trPrChange>
        </w:trPr>
        <w:tc>
          <w:tcPr>
            <w:tcW w:w="1710" w:type="dxa"/>
            <w:tcPrChange w:id="483" w:author="Koch, Logan M" w:date="2020-12-03T19:16:00Z">
              <w:tcPr>
                <w:tcW w:w="1448" w:type="dxa"/>
              </w:tcPr>
            </w:tcPrChange>
          </w:tcPr>
          <w:p w14:paraId="7963CA36" w14:textId="77777777" w:rsidR="006C06E4" w:rsidRPr="00F70537" w:rsidRDefault="006C06E4" w:rsidP="008F1B40">
            <w:pPr>
              <w:rPr>
                <w:ins w:id="484" w:author="Koch, Logan M" w:date="2020-12-03T19:16:00Z"/>
                <w:sz w:val="16"/>
                <w:szCs w:val="16"/>
              </w:rPr>
            </w:pPr>
            <w:ins w:id="485" w:author="Koch, Logan M" w:date="2020-12-03T19:16:00Z">
              <w:r>
                <w:rPr>
                  <w:sz w:val="16"/>
                  <w:szCs w:val="16"/>
                </w:rPr>
                <w:t>In the open, lights on.</w:t>
              </w:r>
            </w:ins>
          </w:p>
        </w:tc>
        <w:tc>
          <w:tcPr>
            <w:tcW w:w="1710" w:type="dxa"/>
            <w:tcPrChange w:id="486" w:author="Koch, Logan M" w:date="2020-12-03T19:16:00Z">
              <w:tcPr>
                <w:tcW w:w="1448" w:type="dxa"/>
              </w:tcPr>
            </w:tcPrChange>
          </w:tcPr>
          <w:p w14:paraId="04516598" w14:textId="49AB21D9" w:rsidR="006C06E4" w:rsidRPr="00F70537" w:rsidRDefault="000E0244" w:rsidP="008F1B40">
            <w:pPr>
              <w:rPr>
                <w:ins w:id="487" w:author="Koch, Logan M" w:date="2020-12-03T19:16:00Z"/>
                <w:sz w:val="16"/>
                <w:szCs w:val="16"/>
              </w:rPr>
            </w:pPr>
            <w:ins w:id="488" w:author="Koch, Logan M" w:date="2020-12-03T19:52:00Z">
              <w:r>
                <w:rPr>
                  <w:sz w:val="16"/>
                  <w:szCs w:val="16"/>
                </w:rPr>
                <w:t>0</w:t>
              </w:r>
            </w:ins>
          </w:p>
        </w:tc>
        <w:tc>
          <w:tcPr>
            <w:tcW w:w="1710" w:type="dxa"/>
            <w:tcPrChange w:id="489" w:author="Koch, Logan M" w:date="2020-12-03T19:16:00Z">
              <w:tcPr>
                <w:tcW w:w="1448" w:type="dxa"/>
              </w:tcPr>
            </w:tcPrChange>
          </w:tcPr>
          <w:p w14:paraId="41B321F4" w14:textId="77777777" w:rsidR="006C06E4" w:rsidRPr="00F70537" w:rsidRDefault="006C06E4" w:rsidP="008F1B40">
            <w:pPr>
              <w:rPr>
                <w:ins w:id="490" w:author="Koch, Logan M" w:date="2020-12-03T19:16:00Z"/>
                <w:sz w:val="16"/>
                <w:szCs w:val="16"/>
              </w:rPr>
            </w:pPr>
            <w:ins w:id="491" w:author="Koch, Logan M" w:date="2020-12-03T19:16:00Z">
              <w:r>
                <w:rPr>
                  <w:sz w:val="16"/>
                  <w:szCs w:val="16"/>
                </w:rPr>
                <w:t>Yes</w:t>
              </w:r>
            </w:ins>
          </w:p>
        </w:tc>
      </w:tr>
      <w:tr w:rsidR="006C06E4" w:rsidRPr="00F70537" w14:paraId="656026F4" w14:textId="77777777" w:rsidTr="006C06E4">
        <w:trPr>
          <w:trHeight w:val="365"/>
          <w:ins w:id="492" w:author="Koch, Logan M" w:date="2020-12-03T19:16:00Z"/>
          <w:trPrChange w:id="493" w:author="Koch, Logan M" w:date="2020-12-03T19:16:00Z">
            <w:trPr>
              <w:trHeight w:val="355"/>
            </w:trPr>
          </w:trPrChange>
        </w:trPr>
        <w:tc>
          <w:tcPr>
            <w:tcW w:w="1710" w:type="dxa"/>
            <w:tcPrChange w:id="494" w:author="Koch, Logan M" w:date="2020-12-03T19:16:00Z">
              <w:tcPr>
                <w:tcW w:w="1448" w:type="dxa"/>
              </w:tcPr>
            </w:tcPrChange>
          </w:tcPr>
          <w:p w14:paraId="46D07FD8" w14:textId="77777777" w:rsidR="006C06E4" w:rsidRPr="00F70537" w:rsidRDefault="006C06E4" w:rsidP="008F1B40">
            <w:pPr>
              <w:rPr>
                <w:ins w:id="495" w:author="Koch, Logan M" w:date="2020-12-03T19:16:00Z"/>
                <w:sz w:val="16"/>
                <w:szCs w:val="16"/>
              </w:rPr>
            </w:pPr>
            <w:ins w:id="496" w:author="Koch, Logan M" w:date="2020-12-03T19:16:00Z">
              <w:r>
                <w:rPr>
                  <w:sz w:val="16"/>
                  <w:szCs w:val="16"/>
                </w:rPr>
                <w:t>In the open, lights off</w:t>
              </w:r>
            </w:ins>
          </w:p>
        </w:tc>
        <w:tc>
          <w:tcPr>
            <w:tcW w:w="1710" w:type="dxa"/>
            <w:tcPrChange w:id="497" w:author="Koch, Logan M" w:date="2020-12-03T19:16:00Z">
              <w:tcPr>
                <w:tcW w:w="1448" w:type="dxa"/>
              </w:tcPr>
            </w:tcPrChange>
          </w:tcPr>
          <w:p w14:paraId="47C56BB8" w14:textId="77777777" w:rsidR="006C06E4" w:rsidRPr="00F70537" w:rsidRDefault="006C06E4" w:rsidP="008F1B40">
            <w:pPr>
              <w:rPr>
                <w:ins w:id="498" w:author="Koch, Logan M" w:date="2020-12-03T19:16:00Z"/>
                <w:sz w:val="16"/>
                <w:szCs w:val="16"/>
              </w:rPr>
            </w:pPr>
            <w:ins w:id="499" w:author="Koch, Logan M" w:date="2020-12-03T19:16:00Z">
              <w:r>
                <w:rPr>
                  <w:sz w:val="16"/>
                  <w:szCs w:val="16"/>
                </w:rPr>
                <w:t>0</w:t>
              </w:r>
            </w:ins>
          </w:p>
        </w:tc>
        <w:tc>
          <w:tcPr>
            <w:tcW w:w="1710" w:type="dxa"/>
            <w:tcPrChange w:id="500" w:author="Koch, Logan M" w:date="2020-12-03T19:16:00Z">
              <w:tcPr>
                <w:tcW w:w="1448" w:type="dxa"/>
              </w:tcPr>
            </w:tcPrChange>
          </w:tcPr>
          <w:p w14:paraId="7BC23B0C" w14:textId="77777777" w:rsidR="006C06E4" w:rsidRPr="00F70537" w:rsidRDefault="006C06E4" w:rsidP="008F1B40">
            <w:pPr>
              <w:rPr>
                <w:ins w:id="501" w:author="Koch, Logan M" w:date="2020-12-03T19:16:00Z"/>
                <w:sz w:val="16"/>
                <w:szCs w:val="16"/>
              </w:rPr>
            </w:pPr>
            <w:ins w:id="502" w:author="Koch, Logan M" w:date="2020-12-03T19:16:00Z">
              <w:r>
                <w:rPr>
                  <w:sz w:val="16"/>
                  <w:szCs w:val="16"/>
                </w:rPr>
                <w:t>Yes*</w:t>
              </w:r>
            </w:ins>
          </w:p>
        </w:tc>
      </w:tr>
      <w:tr w:rsidR="006C06E4" w:rsidRPr="00F70537" w14:paraId="371484CA" w14:textId="77777777" w:rsidTr="006C06E4">
        <w:trPr>
          <w:trHeight w:val="377"/>
          <w:ins w:id="503" w:author="Koch, Logan M" w:date="2020-12-03T19:16:00Z"/>
          <w:trPrChange w:id="504" w:author="Koch, Logan M" w:date="2020-12-03T19:16:00Z">
            <w:trPr>
              <w:trHeight w:val="366"/>
            </w:trPr>
          </w:trPrChange>
        </w:trPr>
        <w:tc>
          <w:tcPr>
            <w:tcW w:w="1710" w:type="dxa"/>
            <w:tcPrChange w:id="505" w:author="Koch, Logan M" w:date="2020-12-03T19:16:00Z">
              <w:tcPr>
                <w:tcW w:w="1448" w:type="dxa"/>
              </w:tcPr>
            </w:tcPrChange>
          </w:tcPr>
          <w:p w14:paraId="34C3588D" w14:textId="77777777" w:rsidR="006C06E4" w:rsidRPr="00F70537" w:rsidRDefault="006C06E4" w:rsidP="008F1B40">
            <w:pPr>
              <w:rPr>
                <w:ins w:id="506" w:author="Koch, Logan M" w:date="2020-12-03T19:16:00Z"/>
                <w:sz w:val="16"/>
                <w:szCs w:val="16"/>
              </w:rPr>
            </w:pPr>
            <w:ins w:id="507" w:author="Koch, Logan M" w:date="2020-12-03T19:16:00Z">
              <w:r>
                <w:rPr>
                  <w:sz w:val="16"/>
                  <w:szCs w:val="16"/>
                </w:rPr>
                <w:t>Obstructed waist down.</w:t>
              </w:r>
            </w:ins>
          </w:p>
        </w:tc>
        <w:tc>
          <w:tcPr>
            <w:tcW w:w="1710" w:type="dxa"/>
            <w:tcPrChange w:id="508" w:author="Koch, Logan M" w:date="2020-12-03T19:16:00Z">
              <w:tcPr>
                <w:tcW w:w="1448" w:type="dxa"/>
              </w:tcPr>
            </w:tcPrChange>
          </w:tcPr>
          <w:p w14:paraId="4528E101" w14:textId="77777777" w:rsidR="006C06E4" w:rsidRPr="00F70537" w:rsidRDefault="006C06E4" w:rsidP="008F1B40">
            <w:pPr>
              <w:rPr>
                <w:ins w:id="509" w:author="Koch, Logan M" w:date="2020-12-03T19:16:00Z"/>
                <w:sz w:val="16"/>
                <w:szCs w:val="16"/>
              </w:rPr>
            </w:pPr>
            <w:ins w:id="510" w:author="Koch, Logan M" w:date="2020-12-03T19:16:00Z">
              <w:r>
                <w:rPr>
                  <w:sz w:val="16"/>
                  <w:szCs w:val="16"/>
                </w:rPr>
                <w:t>0</w:t>
              </w:r>
            </w:ins>
          </w:p>
        </w:tc>
        <w:tc>
          <w:tcPr>
            <w:tcW w:w="1710" w:type="dxa"/>
            <w:tcPrChange w:id="511" w:author="Koch, Logan M" w:date="2020-12-03T19:16:00Z">
              <w:tcPr>
                <w:tcW w:w="1448" w:type="dxa"/>
              </w:tcPr>
            </w:tcPrChange>
          </w:tcPr>
          <w:p w14:paraId="4C4CBDA7" w14:textId="77777777" w:rsidR="006C06E4" w:rsidRPr="00F70537" w:rsidRDefault="006C06E4" w:rsidP="008F1B40">
            <w:pPr>
              <w:rPr>
                <w:ins w:id="512" w:author="Koch, Logan M" w:date="2020-12-03T19:16:00Z"/>
                <w:sz w:val="16"/>
                <w:szCs w:val="16"/>
              </w:rPr>
            </w:pPr>
            <w:ins w:id="513" w:author="Koch, Logan M" w:date="2020-12-03T19:16:00Z">
              <w:r>
                <w:rPr>
                  <w:sz w:val="16"/>
                  <w:szCs w:val="16"/>
                </w:rPr>
                <w:t>Yes</w:t>
              </w:r>
            </w:ins>
          </w:p>
        </w:tc>
      </w:tr>
      <w:tr w:rsidR="006C06E4" w:rsidRPr="00F70537" w14:paraId="5B16DF95" w14:textId="77777777" w:rsidTr="006C06E4">
        <w:trPr>
          <w:trHeight w:val="377"/>
          <w:ins w:id="514" w:author="Koch, Logan M" w:date="2020-12-03T19:16:00Z"/>
          <w:trPrChange w:id="515" w:author="Koch, Logan M" w:date="2020-12-03T19:16:00Z">
            <w:trPr>
              <w:trHeight w:val="366"/>
            </w:trPr>
          </w:trPrChange>
        </w:trPr>
        <w:tc>
          <w:tcPr>
            <w:tcW w:w="1710" w:type="dxa"/>
            <w:tcPrChange w:id="516" w:author="Koch, Logan M" w:date="2020-12-03T19:16:00Z">
              <w:tcPr>
                <w:tcW w:w="1448" w:type="dxa"/>
              </w:tcPr>
            </w:tcPrChange>
          </w:tcPr>
          <w:p w14:paraId="2936FA0C" w14:textId="77777777" w:rsidR="006C06E4" w:rsidRPr="00F70537" w:rsidRDefault="006C06E4" w:rsidP="008F1B40">
            <w:pPr>
              <w:rPr>
                <w:ins w:id="517" w:author="Koch, Logan M" w:date="2020-12-03T19:16:00Z"/>
                <w:sz w:val="16"/>
                <w:szCs w:val="16"/>
              </w:rPr>
            </w:pPr>
            <w:ins w:id="518" w:author="Koch, Logan M" w:date="2020-12-03T19:16:00Z">
              <w:r>
                <w:rPr>
                  <w:sz w:val="16"/>
                  <w:szCs w:val="16"/>
                </w:rPr>
                <w:t>Obstructed vertically.</w:t>
              </w:r>
            </w:ins>
          </w:p>
        </w:tc>
        <w:tc>
          <w:tcPr>
            <w:tcW w:w="1710" w:type="dxa"/>
            <w:tcPrChange w:id="519" w:author="Koch, Logan M" w:date="2020-12-03T19:16:00Z">
              <w:tcPr>
                <w:tcW w:w="1448" w:type="dxa"/>
              </w:tcPr>
            </w:tcPrChange>
          </w:tcPr>
          <w:p w14:paraId="3D236ED5" w14:textId="77777777" w:rsidR="006C06E4" w:rsidRPr="00F70537" w:rsidRDefault="006C06E4" w:rsidP="008F1B40">
            <w:pPr>
              <w:rPr>
                <w:ins w:id="520" w:author="Koch, Logan M" w:date="2020-12-03T19:16:00Z"/>
                <w:sz w:val="16"/>
                <w:szCs w:val="16"/>
              </w:rPr>
            </w:pPr>
            <w:ins w:id="521" w:author="Koch, Logan M" w:date="2020-12-03T19:16:00Z">
              <w:r>
                <w:rPr>
                  <w:sz w:val="16"/>
                  <w:szCs w:val="16"/>
                </w:rPr>
                <w:t>0</w:t>
              </w:r>
            </w:ins>
          </w:p>
        </w:tc>
        <w:tc>
          <w:tcPr>
            <w:tcW w:w="1710" w:type="dxa"/>
            <w:tcPrChange w:id="522" w:author="Koch, Logan M" w:date="2020-12-03T19:16:00Z">
              <w:tcPr>
                <w:tcW w:w="1448" w:type="dxa"/>
              </w:tcPr>
            </w:tcPrChange>
          </w:tcPr>
          <w:p w14:paraId="135FBE5E" w14:textId="77777777" w:rsidR="006C06E4" w:rsidRPr="00F70537" w:rsidRDefault="006C06E4" w:rsidP="008F1B40">
            <w:pPr>
              <w:rPr>
                <w:ins w:id="523" w:author="Koch, Logan M" w:date="2020-12-03T19:16:00Z"/>
                <w:sz w:val="16"/>
                <w:szCs w:val="16"/>
              </w:rPr>
            </w:pPr>
            <w:ins w:id="524" w:author="Koch, Logan M" w:date="2020-12-03T19:16:00Z">
              <w:r>
                <w:rPr>
                  <w:sz w:val="16"/>
                  <w:szCs w:val="16"/>
                </w:rPr>
                <w:t>Yes</w:t>
              </w:r>
            </w:ins>
          </w:p>
        </w:tc>
      </w:tr>
      <w:tr w:rsidR="006C06E4" w:rsidRPr="00F70537" w14:paraId="735061FE" w14:textId="77777777" w:rsidTr="006C06E4">
        <w:trPr>
          <w:trHeight w:val="377"/>
          <w:ins w:id="525" w:author="Koch, Logan M" w:date="2020-12-03T19:16:00Z"/>
          <w:trPrChange w:id="526" w:author="Koch, Logan M" w:date="2020-12-03T19:16:00Z">
            <w:trPr>
              <w:trHeight w:val="366"/>
            </w:trPr>
          </w:trPrChange>
        </w:trPr>
        <w:tc>
          <w:tcPr>
            <w:tcW w:w="1710" w:type="dxa"/>
            <w:tcPrChange w:id="527" w:author="Koch, Logan M" w:date="2020-12-03T19:16:00Z">
              <w:tcPr>
                <w:tcW w:w="1448" w:type="dxa"/>
              </w:tcPr>
            </w:tcPrChange>
          </w:tcPr>
          <w:p w14:paraId="178C4341" w14:textId="77777777" w:rsidR="006C06E4" w:rsidRPr="00F0693D" w:rsidRDefault="006C06E4" w:rsidP="008F1B40">
            <w:pPr>
              <w:rPr>
                <w:ins w:id="528" w:author="Koch, Logan M" w:date="2020-12-03T19:16:00Z"/>
                <w:sz w:val="16"/>
                <w:szCs w:val="16"/>
              </w:rPr>
            </w:pPr>
            <w:ins w:id="529" w:author="Koch, Logan M" w:date="2020-12-03T19:16:00Z">
              <w:r>
                <w:rPr>
                  <w:sz w:val="16"/>
                  <w:szCs w:val="16"/>
                </w:rPr>
                <w:t>In the open, 5 ft away.</w:t>
              </w:r>
            </w:ins>
          </w:p>
        </w:tc>
        <w:tc>
          <w:tcPr>
            <w:tcW w:w="1710" w:type="dxa"/>
            <w:tcPrChange w:id="530" w:author="Koch, Logan M" w:date="2020-12-03T19:16:00Z">
              <w:tcPr>
                <w:tcW w:w="1448" w:type="dxa"/>
              </w:tcPr>
            </w:tcPrChange>
          </w:tcPr>
          <w:p w14:paraId="7AFCCC35" w14:textId="77777777" w:rsidR="006C06E4" w:rsidRPr="00F70537" w:rsidRDefault="006C06E4" w:rsidP="008F1B40">
            <w:pPr>
              <w:rPr>
                <w:ins w:id="531" w:author="Koch, Logan M" w:date="2020-12-03T19:16:00Z"/>
                <w:sz w:val="16"/>
                <w:szCs w:val="16"/>
              </w:rPr>
            </w:pPr>
            <w:ins w:id="532" w:author="Koch, Logan M" w:date="2020-12-03T19:16:00Z">
              <w:r>
                <w:rPr>
                  <w:sz w:val="16"/>
                  <w:szCs w:val="16"/>
                </w:rPr>
                <w:t>1</w:t>
              </w:r>
            </w:ins>
          </w:p>
        </w:tc>
        <w:tc>
          <w:tcPr>
            <w:tcW w:w="1710" w:type="dxa"/>
            <w:tcPrChange w:id="533" w:author="Koch, Logan M" w:date="2020-12-03T19:16:00Z">
              <w:tcPr>
                <w:tcW w:w="1448" w:type="dxa"/>
              </w:tcPr>
            </w:tcPrChange>
          </w:tcPr>
          <w:p w14:paraId="4F3304EA" w14:textId="77777777" w:rsidR="006C06E4" w:rsidRPr="00F70537" w:rsidRDefault="006C06E4" w:rsidP="008F1B40">
            <w:pPr>
              <w:rPr>
                <w:ins w:id="534" w:author="Koch, Logan M" w:date="2020-12-03T19:16:00Z"/>
                <w:sz w:val="16"/>
                <w:szCs w:val="16"/>
              </w:rPr>
            </w:pPr>
            <w:ins w:id="535" w:author="Koch, Logan M" w:date="2020-12-03T19:16:00Z">
              <w:r>
                <w:rPr>
                  <w:sz w:val="16"/>
                  <w:szCs w:val="16"/>
                </w:rPr>
                <w:t>Yes</w:t>
              </w:r>
            </w:ins>
          </w:p>
        </w:tc>
      </w:tr>
      <w:tr w:rsidR="006C06E4" w:rsidRPr="00F70537" w14:paraId="5121423A" w14:textId="77777777" w:rsidTr="006C06E4">
        <w:trPr>
          <w:trHeight w:val="377"/>
          <w:ins w:id="536" w:author="Koch, Logan M" w:date="2020-12-03T19:16:00Z"/>
          <w:trPrChange w:id="537" w:author="Koch, Logan M" w:date="2020-12-03T19:16:00Z">
            <w:trPr>
              <w:trHeight w:val="366"/>
            </w:trPr>
          </w:trPrChange>
        </w:trPr>
        <w:tc>
          <w:tcPr>
            <w:tcW w:w="1710" w:type="dxa"/>
            <w:tcPrChange w:id="538" w:author="Koch, Logan M" w:date="2020-12-03T19:16:00Z">
              <w:tcPr>
                <w:tcW w:w="1448" w:type="dxa"/>
              </w:tcPr>
            </w:tcPrChange>
          </w:tcPr>
          <w:p w14:paraId="6DCC3712" w14:textId="77777777" w:rsidR="006C06E4" w:rsidRPr="00F0693D" w:rsidRDefault="006C06E4" w:rsidP="008F1B40">
            <w:pPr>
              <w:rPr>
                <w:ins w:id="539" w:author="Koch, Logan M" w:date="2020-12-03T19:16:00Z"/>
                <w:sz w:val="16"/>
                <w:szCs w:val="16"/>
              </w:rPr>
            </w:pPr>
            <w:ins w:id="540" w:author="Koch, Logan M" w:date="2020-12-03T19:16:00Z">
              <w:r>
                <w:rPr>
                  <w:sz w:val="16"/>
                  <w:szCs w:val="16"/>
                </w:rPr>
                <w:t>In the open, 10 ft away.</w:t>
              </w:r>
            </w:ins>
          </w:p>
        </w:tc>
        <w:tc>
          <w:tcPr>
            <w:tcW w:w="1710" w:type="dxa"/>
            <w:tcPrChange w:id="541" w:author="Koch, Logan M" w:date="2020-12-03T19:16:00Z">
              <w:tcPr>
                <w:tcW w:w="1448" w:type="dxa"/>
              </w:tcPr>
            </w:tcPrChange>
          </w:tcPr>
          <w:p w14:paraId="4E6999A9" w14:textId="77777777" w:rsidR="006C06E4" w:rsidRPr="00F70537" w:rsidRDefault="006C06E4" w:rsidP="008F1B40">
            <w:pPr>
              <w:rPr>
                <w:ins w:id="542" w:author="Koch, Logan M" w:date="2020-12-03T19:16:00Z"/>
                <w:sz w:val="16"/>
                <w:szCs w:val="16"/>
              </w:rPr>
            </w:pPr>
            <w:ins w:id="543" w:author="Koch, Logan M" w:date="2020-12-03T19:16:00Z">
              <w:r>
                <w:rPr>
                  <w:sz w:val="16"/>
                  <w:szCs w:val="16"/>
                </w:rPr>
                <w:t>0</w:t>
              </w:r>
            </w:ins>
          </w:p>
        </w:tc>
        <w:tc>
          <w:tcPr>
            <w:tcW w:w="1710" w:type="dxa"/>
            <w:tcPrChange w:id="544" w:author="Koch, Logan M" w:date="2020-12-03T19:16:00Z">
              <w:tcPr>
                <w:tcW w:w="1448" w:type="dxa"/>
              </w:tcPr>
            </w:tcPrChange>
          </w:tcPr>
          <w:p w14:paraId="4438C66E" w14:textId="77777777" w:rsidR="006C06E4" w:rsidRPr="00F70537" w:rsidRDefault="006C06E4" w:rsidP="008F1B40">
            <w:pPr>
              <w:rPr>
                <w:ins w:id="545" w:author="Koch, Logan M" w:date="2020-12-03T19:16:00Z"/>
                <w:sz w:val="16"/>
                <w:szCs w:val="16"/>
              </w:rPr>
            </w:pPr>
            <w:ins w:id="546" w:author="Koch, Logan M" w:date="2020-12-03T19:16:00Z">
              <w:r>
                <w:rPr>
                  <w:sz w:val="16"/>
                  <w:szCs w:val="16"/>
                </w:rPr>
                <w:t>Yes</w:t>
              </w:r>
            </w:ins>
          </w:p>
        </w:tc>
      </w:tr>
      <w:tr w:rsidR="006C06E4" w:rsidRPr="00F70537" w14:paraId="4BB27950" w14:textId="77777777" w:rsidTr="006C06E4">
        <w:trPr>
          <w:trHeight w:val="377"/>
          <w:ins w:id="547" w:author="Koch, Logan M" w:date="2020-12-03T19:16:00Z"/>
          <w:trPrChange w:id="548" w:author="Koch, Logan M" w:date="2020-12-03T19:16:00Z">
            <w:trPr>
              <w:trHeight w:val="366"/>
            </w:trPr>
          </w:trPrChange>
        </w:trPr>
        <w:tc>
          <w:tcPr>
            <w:tcW w:w="1710" w:type="dxa"/>
            <w:tcPrChange w:id="549" w:author="Koch, Logan M" w:date="2020-12-03T19:16:00Z">
              <w:tcPr>
                <w:tcW w:w="1448" w:type="dxa"/>
              </w:tcPr>
            </w:tcPrChange>
          </w:tcPr>
          <w:p w14:paraId="03F683DD" w14:textId="77777777" w:rsidR="006C06E4" w:rsidRPr="00F0693D" w:rsidRDefault="006C06E4" w:rsidP="008F1B40">
            <w:pPr>
              <w:rPr>
                <w:ins w:id="550" w:author="Koch, Logan M" w:date="2020-12-03T19:16:00Z"/>
                <w:sz w:val="16"/>
                <w:szCs w:val="16"/>
              </w:rPr>
            </w:pPr>
            <w:ins w:id="551" w:author="Koch, Logan M" w:date="2020-12-03T19:16:00Z">
              <w:r>
                <w:rPr>
                  <w:sz w:val="16"/>
                  <w:szCs w:val="16"/>
                </w:rPr>
                <w:t>In the open, 15 ft away.</w:t>
              </w:r>
            </w:ins>
          </w:p>
        </w:tc>
        <w:tc>
          <w:tcPr>
            <w:tcW w:w="1710" w:type="dxa"/>
            <w:tcPrChange w:id="552" w:author="Koch, Logan M" w:date="2020-12-03T19:16:00Z">
              <w:tcPr>
                <w:tcW w:w="1448" w:type="dxa"/>
              </w:tcPr>
            </w:tcPrChange>
          </w:tcPr>
          <w:p w14:paraId="232D7221" w14:textId="77777777" w:rsidR="006C06E4" w:rsidRPr="00F70537" w:rsidRDefault="006C06E4" w:rsidP="008F1B40">
            <w:pPr>
              <w:rPr>
                <w:ins w:id="553" w:author="Koch, Logan M" w:date="2020-12-03T19:16:00Z"/>
                <w:sz w:val="16"/>
                <w:szCs w:val="16"/>
              </w:rPr>
            </w:pPr>
            <w:ins w:id="554" w:author="Koch, Logan M" w:date="2020-12-03T19:16:00Z">
              <w:r>
                <w:rPr>
                  <w:sz w:val="16"/>
                  <w:szCs w:val="16"/>
                </w:rPr>
                <w:t>0</w:t>
              </w:r>
            </w:ins>
          </w:p>
        </w:tc>
        <w:tc>
          <w:tcPr>
            <w:tcW w:w="1710" w:type="dxa"/>
            <w:tcPrChange w:id="555" w:author="Koch, Logan M" w:date="2020-12-03T19:16:00Z">
              <w:tcPr>
                <w:tcW w:w="1448" w:type="dxa"/>
              </w:tcPr>
            </w:tcPrChange>
          </w:tcPr>
          <w:p w14:paraId="21802259" w14:textId="77777777" w:rsidR="006C06E4" w:rsidRPr="00F70537" w:rsidRDefault="006C06E4" w:rsidP="008F1B40">
            <w:pPr>
              <w:rPr>
                <w:ins w:id="556" w:author="Koch, Logan M" w:date="2020-12-03T19:16:00Z"/>
                <w:sz w:val="16"/>
                <w:szCs w:val="16"/>
              </w:rPr>
            </w:pPr>
            <w:ins w:id="557" w:author="Koch, Logan M" w:date="2020-12-03T19:16:00Z">
              <w:r>
                <w:rPr>
                  <w:sz w:val="16"/>
                  <w:szCs w:val="16"/>
                </w:rPr>
                <w:t>Yes</w:t>
              </w:r>
            </w:ins>
          </w:p>
        </w:tc>
      </w:tr>
      <w:tr w:rsidR="006C06E4" w:rsidRPr="00F70537" w14:paraId="6AD18698" w14:textId="77777777" w:rsidTr="006C06E4">
        <w:trPr>
          <w:trHeight w:val="377"/>
          <w:ins w:id="558" w:author="Koch, Logan M" w:date="2020-12-03T19:16:00Z"/>
          <w:trPrChange w:id="559" w:author="Koch, Logan M" w:date="2020-12-03T19:16:00Z">
            <w:trPr>
              <w:trHeight w:val="366"/>
            </w:trPr>
          </w:trPrChange>
        </w:trPr>
        <w:tc>
          <w:tcPr>
            <w:tcW w:w="1710" w:type="dxa"/>
            <w:tcPrChange w:id="560" w:author="Koch, Logan M" w:date="2020-12-03T19:16:00Z">
              <w:tcPr>
                <w:tcW w:w="1448" w:type="dxa"/>
              </w:tcPr>
            </w:tcPrChange>
          </w:tcPr>
          <w:p w14:paraId="18E4C8C2" w14:textId="77777777" w:rsidR="006C06E4" w:rsidRPr="00F0693D" w:rsidRDefault="006C06E4" w:rsidP="008F1B40">
            <w:pPr>
              <w:rPr>
                <w:ins w:id="561" w:author="Koch, Logan M" w:date="2020-12-03T19:16:00Z"/>
                <w:sz w:val="16"/>
                <w:szCs w:val="16"/>
              </w:rPr>
            </w:pPr>
            <w:ins w:id="562" w:author="Koch, Logan M" w:date="2020-12-03T19:16:00Z">
              <w:r>
                <w:rPr>
                  <w:sz w:val="16"/>
                  <w:szCs w:val="16"/>
                </w:rPr>
                <w:t>In the open, 20 ft away.</w:t>
              </w:r>
            </w:ins>
          </w:p>
        </w:tc>
        <w:tc>
          <w:tcPr>
            <w:tcW w:w="1710" w:type="dxa"/>
            <w:tcPrChange w:id="563" w:author="Koch, Logan M" w:date="2020-12-03T19:16:00Z">
              <w:tcPr>
                <w:tcW w:w="1448" w:type="dxa"/>
              </w:tcPr>
            </w:tcPrChange>
          </w:tcPr>
          <w:p w14:paraId="1BF67406" w14:textId="77777777" w:rsidR="006C06E4" w:rsidRPr="00F70537" w:rsidRDefault="006C06E4" w:rsidP="008F1B40">
            <w:pPr>
              <w:rPr>
                <w:ins w:id="564" w:author="Koch, Logan M" w:date="2020-12-03T19:16:00Z"/>
                <w:sz w:val="16"/>
                <w:szCs w:val="16"/>
              </w:rPr>
            </w:pPr>
            <w:ins w:id="565" w:author="Koch, Logan M" w:date="2020-12-03T19:16:00Z">
              <w:r>
                <w:rPr>
                  <w:sz w:val="16"/>
                  <w:szCs w:val="16"/>
                </w:rPr>
                <w:t>1</w:t>
              </w:r>
            </w:ins>
          </w:p>
        </w:tc>
        <w:tc>
          <w:tcPr>
            <w:tcW w:w="1710" w:type="dxa"/>
            <w:tcPrChange w:id="566" w:author="Koch, Logan M" w:date="2020-12-03T19:16:00Z">
              <w:tcPr>
                <w:tcW w:w="1448" w:type="dxa"/>
              </w:tcPr>
            </w:tcPrChange>
          </w:tcPr>
          <w:p w14:paraId="58CDD0D6" w14:textId="77777777" w:rsidR="006C06E4" w:rsidRPr="00F70537" w:rsidRDefault="006C06E4" w:rsidP="008F1B40">
            <w:pPr>
              <w:rPr>
                <w:ins w:id="567" w:author="Koch, Logan M" w:date="2020-12-03T19:16:00Z"/>
                <w:sz w:val="16"/>
                <w:szCs w:val="16"/>
              </w:rPr>
            </w:pPr>
            <w:ins w:id="568" w:author="Koch, Logan M" w:date="2020-12-03T19:16:00Z">
              <w:r>
                <w:rPr>
                  <w:sz w:val="16"/>
                  <w:szCs w:val="16"/>
                </w:rPr>
                <w:t>Yes</w:t>
              </w:r>
            </w:ins>
          </w:p>
        </w:tc>
      </w:tr>
      <w:tr w:rsidR="006C06E4" w:rsidRPr="00F70537" w14:paraId="0FD5527B" w14:textId="77777777" w:rsidTr="006C06E4">
        <w:trPr>
          <w:trHeight w:val="377"/>
          <w:ins w:id="569" w:author="Koch, Logan M" w:date="2020-12-03T19:16:00Z"/>
          <w:trPrChange w:id="570" w:author="Koch, Logan M" w:date="2020-12-03T19:16:00Z">
            <w:trPr>
              <w:trHeight w:val="366"/>
            </w:trPr>
          </w:trPrChange>
        </w:trPr>
        <w:tc>
          <w:tcPr>
            <w:tcW w:w="1710" w:type="dxa"/>
            <w:tcPrChange w:id="571" w:author="Koch, Logan M" w:date="2020-12-03T19:16:00Z">
              <w:tcPr>
                <w:tcW w:w="1448" w:type="dxa"/>
              </w:tcPr>
            </w:tcPrChange>
          </w:tcPr>
          <w:p w14:paraId="032561CB" w14:textId="77777777" w:rsidR="006C06E4" w:rsidRDefault="006C06E4" w:rsidP="008F1B40">
            <w:pPr>
              <w:rPr>
                <w:ins w:id="572" w:author="Koch, Logan M" w:date="2020-12-03T19:16:00Z"/>
                <w:sz w:val="16"/>
                <w:szCs w:val="16"/>
              </w:rPr>
            </w:pPr>
            <w:ins w:id="573" w:author="Koch, Logan M" w:date="2020-12-03T19:16:00Z">
              <w:r>
                <w:rPr>
                  <w:sz w:val="16"/>
                  <w:szCs w:val="16"/>
                </w:rPr>
                <w:t>In the open, 25 ft away.</w:t>
              </w:r>
            </w:ins>
          </w:p>
        </w:tc>
        <w:tc>
          <w:tcPr>
            <w:tcW w:w="1710" w:type="dxa"/>
            <w:tcPrChange w:id="574" w:author="Koch, Logan M" w:date="2020-12-03T19:16:00Z">
              <w:tcPr>
                <w:tcW w:w="1448" w:type="dxa"/>
              </w:tcPr>
            </w:tcPrChange>
          </w:tcPr>
          <w:p w14:paraId="4C2563DD" w14:textId="77777777" w:rsidR="006C06E4" w:rsidRPr="00F70537" w:rsidRDefault="006C06E4" w:rsidP="008F1B40">
            <w:pPr>
              <w:rPr>
                <w:ins w:id="575" w:author="Koch, Logan M" w:date="2020-12-03T19:16:00Z"/>
                <w:sz w:val="16"/>
                <w:szCs w:val="16"/>
              </w:rPr>
            </w:pPr>
            <w:ins w:id="576" w:author="Koch, Logan M" w:date="2020-12-03T19:16:00Z">
              <w:r>
                <w:rPr>
                  <w:sz w:val="16"/>
                  <w:szCs w:val="16"/>
                </w:rPr>
                <w:t>3</w:t>
              </w:r>
            </w:ins>
          </w:p>
        </w:tc>
        <w:tc>
          <w:tcPr>
            <w:tcW w:w="1710" w:type="dxa"/>
            <w:tcPrChange w:id="577" w:author="Koch, Logan M" w:date="2020-12-03T19:16:00Z">
              <w:tcPr>
                <w:tcW w:w="1448" w:type="dxa"/>
              </w:tcPr>
            </w:tcPrChange>
          </w:tcPr>
          <w:p w14:paraId="5174FB30" w14:textId="77777777" w:rsidR="006C06E4" w:rsidRPr="00F70537" w:rsidRDefault="006C06E4" w:rsidP="008F1B40">
            <w:pPr>
              <w:rPr>
                <w:ins w:id="578" w:author="Koch, Logan M" w:date="2020-12-03T19:16:00Z"/>
                <w:sz w:val="16"/>
                <w:szCs w:val="16"/>
              </w:rPr>
            </w:pPr>
            <w:ins w:id="579" w:author="Koch, Logan M" w:date="2020-12-03T19:16:00Z">
              <w:r>
                <w:rPr>
                  <w:sz w:val="16"/>
                  <w:szCs w:val="16"/>
                </w:rPr>
                <w:t>Yes</w:t>
              </w:r>
            </w:ins>
          </w:p>
        </w:tc>
      </w:tr>
    </w:tbl>
    <w:p w14:paraId="43BF183B" w14:textId="3F271379" w:rsidR="003C61BC" w:rsidRDefault="003C61BC" w:rsidP="003C61BC">
      <w:pPr>
        <w:jc w:val="left"/>
        <w:rPr>
          <w:ins w:id="580" w:author="Koch, Logan M" w:date="2020-12-03T19:17:00Z"/>
        </w:rPr>
      </w:pPr>
    </w:p>
    <w:p w14:paraId="5922EFD5" w14:textId="6ABD91ED" w:rsidR="006C06E4" w:rsidRDefault="006C06E4" w:rsidP="006C06E4">
      <w:pPr>
        <w:rPr>
          <w:ins w:id="581" w:author="Koch, Logan M" w:date="2020-12-03T19:19:00Z"/>
          <w:i/>
          <w:iCs/>
        </w:rPr>
      </w:pPr>
      <w:ins w:id="582" w:author="Koch, Logan M" w:date="2020-12-03T19:17:00Z">
        <w:r>
          <w:rPr>
            <w:i/>
            <w:iCs/>
          </w:rPr>
          <w:t xml:space="preserve">Table 1: Human Detection </w:t>
        </w:r>
        <w:r w:rsidR="00375460">
          <w:rPr>
            <w:i/>
            <w:iCs/>
          </w:rPr>
          <w:t>Trials</w:t>
        </w:r>
      </w:ins>
    </w:p>
    <w:p w14:paraId="05940F5D" w14:textId="1C1E033B" w:rsidR="00375460" w:rsidRDefault="00375460" w:rsidP="006C06E4">
      <w:pPr>
        <w:rPr>
          <w:ins w:id="583" w:author="Koch, Logan M" w:date="2020-12-03T19:19:00Z"/>
          <w:i/>
          <w:iCs/>
        </w:rPr>
      </w:pPr>
    </w:p>
    <w:p w14:paraId="3B097D1F" w14:textId="22282744" w:rsidR="00375460" w:rsidRDefault="00375460">
      <w:pPr>
        <w:jc w:val="both"/>
        <w:rPr>
          <w:ins w:id="584" w:author="Logan Kilfoy" w:date="2020-12-03T22:03:00Z"/>
        </w:rPr>
      </w:pPr>
      <w:ins w:id="585" w:author="Koch, Logan M" w:date="2020-12-03T19:19:00Z">
        <w:r>
          <w:t xml:space="preserve">     In Table-1</w:t>
        </w:r>
      </w:ins>
      <w:ins w:id="586" w:author="Koch, Logan M" w:date="2020-12-03T19:20:00Z">
        <w:r>
          <w:t>, we show that our Fall Detection system has the capabilities of detecting a human in multiple different</w:t>
        </w:r>
      </w:ins>
      <w:ins w:id="587" w:author="Koch, Logan M" w:date="2020-12-03T19:21:00Z">
        <w:r>
          <w:t xml:space="preserve"> </w:t>
        </w:r>
      </w:ins>
      <w:ins w:id="588" w:author="Koch, Logan M" w:date="2020-12-03T19:20:00Z">
        <w:r>
          <w:t xml:space="preserve">conditions. </w:t>
        </w:r>
      </w:ins>
      <w:ins w:id="589" w:author="Koch, Logan M" w:date="2020-12-03T19:23:00Z">
        <w:r>
          <w:t>For these trials, we chose to test in optimal conditions, where the subject is in a wel</w:t>
        </w:r>
      </w:ins>
      <w:ins w:id="590" w:author="Koch, Logan M" w:date="2020-12-03T19:24:00Z">
        <w:r>
          <w:t xml:space="preserve">l-lit room standing out in the open, in a poorly lit room, in obstructed situations both vertically and horizontally, and in multiple different distances away from </w:t>
        </w:r>
      </w:ins>
      <w:ins w:id="591" w:author="Koch, Logan M" w:date="2020-12-03T19:25:00Z">
        <w:r>
          <w:t xml:space="preserve">the camera. </w:t>
        </w:r>
      </w:ins>
      <w:ins w:id="592" w:author="Koch, Logan M" w:date="2020-12-03T19:53:00Z">
        <w:r w:rsidR="000E0244">
          <w:t xml:space="preserve">The results above </w:t>
        </w:r>
      </w:ins>
      <w:ins w:id="593" w:author="Koch, Logan M" w:date="2020-12-03T19:54:00Z">
        <w:r w:rsidR="000E0244">
          <w:t xml:space="preserve">came from tests in a typical living room where each condition was tested for 5 minutes each. </w:t>
        </w:r>
      </w:ins>
      <w:ins w:id="594" w:author="Koch, Logan M" w:date="2020-12-03T19:25:00Z">
        <w:r>
          <w:t xml:space="preserve">Our results showed that in every scenario, our system has the functionality to detect and draw a bounding box around the subject. </w:t>
        </w:r>
      </w:ins>
      <w:ins w:id="595" w:author="Koch, Logan M" w:date="2020-12-03T19:26:00Z">
        <w:r>
          <w:t xml:space="preserve">With minor jumping of the bounding box in situations where the subject stops moving, the actual detection of the person is quite good but </w:t>
        </w:r>
      </w:ins>
      <w:ins w:id="596" w:author="Koch, Logan M" w:date="2020-12-03T19:27:00Z">
        <w:r>
          <w:t>can have issues if you move farther than 25 feet from the camera.</w:t>
        </w:r>
      </w:ins>
    </w:p>
    <w:p w14:paraId="79772175" w14:textId="77777777" w:rsidR="000E6BB7" w:rsidRDefault="000E6BB7">
      <w:pPr>
        <w:jc w:val="both"/>
        <w:rPr>
          <w:ins w:id="597" w:author="Koch, Logan M" w:date="2020-12-03T19:27:00Z"/>
        </w:rPr>
        <w:pPrChange w:id="598" w:author="Koch, Logan M" w:date="2020-12-03T20:39:00Z">
          <w:pPr>
            <w:jc w:val="left"/>
          </w:pPr>
        </w:pPrChange>
      </w:pPr>
    </w:p>
    <w:p w14:paraId="29D0CA4C" w14:textId="262C1CA6" w:rsidR="00375460" w:rsidRPr="00375460" w:rsidRDefault="00375460">
      <w:pPr>
        <w:jc w:val="both"/>
        <w:rPr>
          <w:ins w:id="599" w:author="Koch, Logan M" w:date="2020-12-03T19:17:00Z"/>
          <w:rPrChange w:id="600" w:author="Koch, Logan M" w:date="2020-12-03T19:19:00Z">
            <w:rPr>
              <w:ins w:id="601" w:author="Koch, Logan M" w:date="2020-12-03T19:17:00Z"/>
              <w:i/>
              <w:iCs/>
            </w:rPr>
          </w:rPrChange>
        </w:rPr>
        <w:pPrChange w:id="602" w:author="Koch, Logan M" w:date="2020-12-03T20:39:00Z">
          <w:pPr/>
        </w:pPrChange>
      </w:pPr>
      <w:ins w:id="603" w:author="Koch, Logan M" w:date="2020-12-03T19:27:00Z">
        <w:r>
          <w:t xml:space="preserve">     These results were about what we expected. </w:t>
        </w:r>
      </w:ins>
      <w:ins w:id="604" w:author="Koch, Logan M" w:date="2020-12-03T19:28:00Z">
        <w:r w:rsidR="00E41203">
          <w:t xml:space="preserve">The Fall Detection system </w:t>
        </w:r>
      </w:ins>
      <w:ins w:id="605" w:author="Koch, Logan M" w:date="2020-12-03T19:27:00Z">
        <w:r>
          <w:t xml:space="preserve">is designed to work around </w:t>
        </w:r>
      </w:ins>
      <w:ins w:id="606" w:author="Koch, Logan M" w:date="2020-12-03T19:28:00Z">
        <w:r>
          <w:t xml:space="preserve">the most optimal and </w:t>
        </w:r>
        <w:r w:rsidR="00E41203">
          <w:t>less optimal situations.</w:t>
        </w:r>
      </w:ins>
      <w:ins w:id="607" w:author="Koch, Logan M" w:date="2020-12-03T19:29:00Z">
        <w:r w:rsidR="00E41203">
          <w:t xml:space="preserve"> Our implementation of the system works best when the subject is in open areas with the lights on and no obstruction, however </w:t>
        </w:r>
      </w:ins>
      <w:ins w:id="608" w:author="Koch, Logan M" w:date="2020-12-03T19:30:00Z">
        <w:r w:rsidR="00E41203">
          <w:t xml:space="preserve">strategies like our dynamic kernel size and our bounding box memory allows the system to adjust to scenarios where the conditions are not optimal. One </w:t>
        </w:r>
      </w:ins>
      <w:ins w:id="609" w:author="Koch, Logan M" w:date="2020-12-03T19:31:00Z">
        <w:r w:rsidR="00E41203">
          <w:t xml:space="preserve">important asterisk to note is that for human detection when the lights are off, the system was running using a camera with night-vision which allowed the system to detect the subject. When all lights are off without </w:t>
        </w:r>
      </w:ins>
      <w:ins w:id="610" w:author="Koch, Logan M" w:date="2020-12-03T19:32:00Z">
        <w:r w:rsidR="00E41203">
          <w:t>this night-vision, the camera will be blind and human detection is no longer possible.</w:t>
        </w:r>
      </w:ins>
    </w:p>
    <w:p w14:paraId="15783002" w14:textId="3ED666B0" w:rsidR="00375460" w:rsidRDefault="00375460" w:rsidP="006C06E4">
      <w:pPr>
        <w:rPr>
          <w:ins w:id="611" w:author="Koch, Logan M" w:date="2020-12-03T19:17:00Z"/>
        </w:rPr>
      </w:pPr>
    </w:p>
    <w:tbl>
      <w:tblPr>
        <w:tblStyle w:val="TableGrid"/>
        <w:tblW w:w="5062" w:type="dxa"/>
        <w:tblLook w:val="04A0" w:firstRow="1" w:lastRow="0" w:firstColumn="1" w:lastColumn="0" w:noHBand="0" w:noVBand="1"/>
        <w:tblPrChange w:id="612" w:author="Koch, Logan M" w:date="2020-12-03T19:18:00Z">
          <w:tblPr>
            <w:tblStyle w:val="TableGrid"/>
            <w:tblW w:w="0" w:type="auto"/>
            <w:tblLook w:val="04A0" w:firstRow="1" w:lastRow="0" w:firstColumn="1" w:lastColumn="0" w:noHBand="0" w:noVBand="1"/>
          </w:tblPr>
        </w:tblPrChange>
      </w:tblPr>
      <w:tblGrid>
        <w:gridCol w:w="1686"/>
        <w:gridCol w:w="1688"/>
        <w:gridCol w:w="1688"/>
        <w:tblGridChange w:id="613">
          <w:tblGrid>
            <w:gridCol w:w="1450"/>
            <w:gridCol w:w="1451"/>
            <w:gridCol w:w="1451"/>
          </w:tblGrid>
        </w:tblGridChange>
      </w:tblGrid>
      <w:tr w:rsidR="00375460" w:rsidRPr="00F0693D" w14:paraId="5BAFC27D" w14:textId="77777777" w:rsidTr="00375460">
        <w:trPr>
          <w:trHeight w:val="72"/>
          <w:ins w:id="614" w:author="Koch, Logan M" w:date="2020-12-03T19:17:00Z"/>
          <w:trPrChange w:id="615" w:author="Koch, Logan M" w:date="2020-12-03T19:18:00Z">
            <w:trPr>
              <w:trHeight w:val="365"/>
            </w:trPr>
          </w:trPrChange>
        </w:trPr>
        <w:tc>
          <w:tcPr>
            <w:tcW w:w="1686" w:type="dxa"/>
            <w:tcPrChange w:id="616" w:author="Koch, Logan M" w:date="2020-12-03T19:18:00Z">
              <w:tcPr>
                <w:tcW w:w="1450" w:type="dxa"/>
              </w:tcPr>
            </w:tcPrChange>
          </w:tcPr>
          <w:p w14:paraId="3BC74C22" w14:textId="77777777" w:rsidR="00375460" w:rsidRPr="00F0693D" w:rsidRDefault="00375460" w:rsidP="008F1B40">
            <w:pPr>
              <w:rPr>
                <w:ins w:id="617" w:author="Koch, Logan M" w:date="2020-12-03T19:17:00Z"/>
                <w:b/>
                <w:bCs/>
                <w:sz w:val="16"/>
                <w:szCs w:val="16"/>
              </w:rPr>
            </w:pPr>
            <w:ins w:id="618" w:author="Koch, Logan M" w:date="2020-12-03T19:17:00Z">
              <w:r w:rsidRPr="00F0693D">
                <w:rPr>
                  <w:b/>
                  <w:bCs/>
                  <w:sz w:val="16"/>
                  <w:szCs w:val="16"/>
                </w:rPr>
                <w:t>Testing Conditions</w:t>
              </w:r>
            </w:ins>
          </w:p>
        </w:tc>
        <w:tc>
          <w:tcPr>
            <w:tcW w:w="1688" w:type="dxa"/>
            <w:tcPrChange w:id="619" w:author="Koch, Logan M" w:date="2020-12-03T19:18:00Z">
              <w:tcPr>
                <w:tcW w:w="1451" w:type="dxa"/>
              </w:tcPr>
            </w:tcPrChange>
          </w:tcPr>
          <w:p w14:paraId="67C07829" w14:textId="5A36A289" w:rsidR="00375460" w:rsidRPr="00F0693D" w:rsidRDefault="000E0244" w:rsidP="008F1B40">
            <w:pPr>
              <w:rPr>
                <w:ins w:id="620" w:author="Koch, Logan M" w:date="2020-12-03T19:17:00Z"/>
                <w:b/>
                <w:bCs/>
                <w:sz w:val="16"/>
                <w:szCs w:val="16"/>
              </w:rPr>
            </w:pPr>
            <w:ins w:id="621" w:author="Koch, Logan M" w:date="2020-12-03T19:56:00Z">
              <w:r>
                <w:rPr>
                  <w:b/>
                  <w:bCs/>
                  <w:sz w:val="16"/>
                  <w:szCs w:val="16"/>
                </w:rPr>
                <w:t xml:space="preserve">Average </w:t>
              </w:r>
            </w:ins>
            <w:ins w:id="622" w:author="Koch, Logan M" w:date="2020-12-03T19:17:00Z">
              <w:r w:rsidR="00375460" w:rsidRPr="00F0693D">
                <w:rPr>
                  <w:b/>
                  <w:bCs/>
                  <w:sz w:val="16"/>
                  <w:szCs w:val="16"/>
                </w:rPr>
                <w:t>False Negatives</w:t>
              </w:r>
              <w:r w:rsidR="00375460">
                <w:rPr>
                  <w:b/>
                  <w:bCs/>
                  <w:sz w:val="16"/>
                  <w:szCs w:val="16"/>
                </w:rPr>
                <w:t xml:space="preserve"> During Fall</w:t>
              </w:r>
            </w:ins>
          </w:p>
        </w:tc>
        <w:tc>
          <w:tcPr>
            <w:tcW w:w="1688" w:type="dxa"/>
            <w:tcPrChange w:id="623" w:author="Koch, Logan M" w:date="2020-12-03T19:18:00Z">
              <w:tcPr>
                <w:tcW w:w="1451" w:type="dxa"/>
              </w:tcPr>
            </w:tcPrChange>
          </w:tcPr>
          <w:p w14:paraId="5DCEA57E" w14:textId="77777777" w:rsidR="00375460" w:rsidRPr="00F0693D" w:rsidRDefault="00375460" w:rsidP="008F1B40">
            <w:pPr>
              <w:rPr>
                <w:ins w:id="624" w:author="Koch, Logan M" w:date="2020-12-03T19:17:00Z"/>
                <w:b/>
                <w:bCs/>
                <w:sz w:val="16"/>
                <w:szCs w:val="16"/>
              </w:rPr>
            </w:pPr>
            <w:ins w:id="625" w:author="Koch, Logan M" w:date="2020-12-03T19:17:00Z">
              <w:r w:rsidRPr="00F0693D">
                <w:rPr>
                  <w:b/>
                  <w:bCs/>
                  <w:sz w:val="16"/>
                  <w:szCs w:val="16"/>
                </w:rPr>
                <w:t>Fall Detected?</w:t>
              </w:r>
            </w:ins>
          </w:p>
        </w:tc>
      </w:tr>
      <w:tr w:rsidR="00375460" w:rsidRPr="00F0693D" w14:paraId="52C9191F" w14:textId="77777777" w:rsidTr="00375460">
        <w:trPr>
          <w:trHeight w:val="377"/>
          <w:ins w:id="626" w:author="Koch, Logan M" w:date="2020-12-03T19:17:00Z"/>
          <w:trPrChange w:id="627" w:author="Koch, Logan M" w:date="2020-12-03T19:18:00Z">
            <w:trPr>
              <w:trHeight w:val="365"/>
            </w:trPr>
          </w:trPrChange>
        </w:trPr>
        <w:tc>
          <w:tcPr>
            <w:tcW w:w="1686" w:type="dxa"/>
            <w:tcPrChange w:id="628" w:author="Koch, Logan M" w:date="2020-12-03T19:18:00Z">
              <w:tcPr>
                <w:tcW w:w="1450" w:type="dxa"/>
              </w:tcPr>
            </w:tcPrChange>
          </w:tcPr>
          <w:p w14:paraId="00C52EF3" w14:textId="77777777" w:rsidR="00375460" w:rsidRPr="00F0693D" w:rsidRDefault="00375460" w:rsidP="008F1B40">
            <w:pPr>
              <w:rPr>
                <w:ins w:id="629" w:author="Koch, Logan M" w:date="2020-12-03T19:17:00Z"/>
                <w:sz w:val="16"/>
                <w:szCs w:val="16"/>
              </w:rPr>
            </w:pPr>
            <w:ins w:id="630" w:author="Koch, Logan M" w:date="2020-12-03T19:17:00Z">
              <w:r>
                <w:rPr>
                  <w:sz w:val="16"/>
                  <w:szCs w:val="16"/>
                </w:rPr>
                <w:t>In the open, lights on.</w:t>
              </w:r>
            </w:ins>
          </w:p>
        </w:tc>
        <w:tc>
          <w:tcPr>
            <w:tcW w:w="1688" w:type="dxa"/>
            <w:tcPrChange w:id="631" w:author="Koch, Logan M" w:date="2020-12-03T19:18:00Z">
              <w:tcPr>
                <w:tcW w:w="1451" w:type="dxa"/>
              </w:tcPr>
            </w:tcPrChange>
          </w:tcPr>
          <w:p w14:paraId="27A6C538" w14:textId="77777777" w:rsidR="00375460" w:rsidRPr="00F0693D" w:rsidRDefault="00375460" w:rsidP="008F1B40">
            <w:pPr>
              <w:rPr>
                <w:ins w:id="632" w:author="Koch, Logan M" w:date="2020-12-03T19:17:00Z"/>
                <w:sz w:val="16"/>
                <w:szCs w:val="16"/>
              </w:rPr>
            </w:pPr>
            <w:ins w:id="633" w:author="Koch, Logan M" w:date="2020-12-03T19:17:00Z">
              <w:r>
                <w:rPr>
                  <w:sz w:val="16"/>
                  <w:szCs w:val="16"/>
                </w:rPr>
                <w:t>3</w:t>
              </w:r>
            </w:ins>
          </w:p>
        </w:tc>
        <w:tc>
          <w:tcPr>
            <w:tcW w:w="1688" w:type="dxa"/>
            <w:tcPrChange w:id="634" w:author="Koch, Logan M" w:date="2020-12-03T19:18:00Z">
              <w:tcPr>
                <w:tcW w:w="1451" w:type="dxa"/>
              </w:tcPr>
            </w:tcPrChange>
          </w:tcPr>
          <w:p w14:paraId="43E8BDE0" w14:textId="77777777" w:rsidR="00375460" w:rsidRPr="00F0693D" w:rsidRDefault="00375460" w:rsidP="008F1B40">
            <w:pPr>
              <w:rPr>
                <w:ins w:id="635" w:author="Koch, Logan M" w:date="2020-12-03T19:17:00Z"/>
                <w:sz w:val="16"/>
                <w:szCs w:val="16"/>
              </w:rPr>
            </w:pPr>
            <w:ins w:id="636" w:author="Koch, Logan M" w:date="2020-12-03T19:17:00Z">
              <w:r>
                <w:rPr>
                  <w:sz w:val="16"/>
                  <w:szCs w:val="16"/>
                </w:rPr>
                <w:t>Yes</w:t>
              </w:r>
            </w:ins>
          </w:p>
        </w:tc>
      </w:tr>
      <w:tr w:rsidR="00375460" w:rsidRPr="00F0693D" w14:paraId="5BCD335F" w14:textId="77777777" w:rsidTr="00375460">
        <w:trPr>
          <w:trHeight w:val="368"/>
          <w:ins w:id="637" w:author="Koch, Logan M" w:date="2020-12-03T19:17:00Z"/>
          <w:trPrChange w:id="638" w:author="Koch, Logan M" w:date="2020-12-03T19:18:00Z">
            <w:trPr>
              <w:trHeight w:val="365"/>
            </w:trPr>
          </w:trPrChange>
        </w:trPr>
        <w:tc>
          <w:tcPr>
            <w:tcW w:w="1686" w:type="dxa"/>
            <w:tcPrChange w:id="639" w:author="Koch, Logan M" w:date="2020-12-03T19:18:00Z">
              <w:tcPr>
                <w:tcW w:w="1450" w:type="dxa"/>
              </w:tcPr>
            </w:tcPrChange>
          </w:tcPr>
          <w:p w14:paraId="07D59B39" w14:textId="77777777" w:rsidR="00375460" w:rsidRPr="00F0693D" w:rsidRDefault="00375460" w:rsidP="008F1B40">
            <w:pPr>
              <w:rPr>
                <w:ins w:id="640" w:author="Koch, Logan M" w:date="2020-12-03T19:17:00Z"/>
                <w:sz w:val="16"/>
                <w:szCs w:val="16"/>
              </w:rPr>
            </w:pPr>
            <w:ins w:id="641" w:author="Koch, Logan M" w:date="2020-12-03T19:17:00Z">
              <w:r>
                <w:rPr>
                  <w:sz w:val="16"/>
                  <w:szCs w:val="16"/>
                </w:rPr>
                <w:t>In the open, lights off.</w:t>
              </w:r>
            </w:ins>
          </w:p>
        </w:tc>
        <w:tc>
          <w:tcPr>
            <w:tcW w:w="1688" w:type="dxa"/>
            <w:tcPrChange w:id="642" w:author="Koch, Logan M" w:date="2020-12-03T19:18:00Z">
              <w:tcPr>
                <w:tcW w:w="1451" w:type="dxa"/>
              </w:tcPr>
            </w:tcPrChange>
          </w:tcPr>
          <w:p w14:paraId="28B08ED5" w14:textId="77777777" w:rsidR="00375460" w:rsidRPr="00F0693D" w:rsidRDefault="00375460" w:rsidP="008F1B40">
            <w:pPr>
              <w:rPr>
                <w:ins w:id="643" w:author="Koch, Logan M" w:date="2020-12-03T19:17:00Z"/>
                <w:sz w:val="16"/>
                <w:szCs w:val="16"/>
              </w:rPr>
            </w:pPr>
            <w:ins w:id="644" w:author="Koch, Logan M" w:date="2020-12-03T19:17:00Z">
              <w:r>
                <w:rPr>
                  <w:sz w:val="16"/>
                  <w:szCs w:val="16"/>
                </w:rPr>
                <w:t>5</w:t>
              </w:r>
            </w:ins>
          </w:p>
        </w:tc>
        <w:tc>
          <w:tcPr>
            <w:tcW w:w="1688" w:type="dxa"/>
            <w:tcPrChange w:id="645" w:author="Koch, Logan M" w:date="2020-12-03T19:18:00Z">
              <w:tcPr>
                <w:tcW w:w="1451" w:type="dxa"/>
              </w:tcPr>
            </w:tcPrChange>
          </w:tcPr>
          <w:p w14:paraId="186452E7" w14:textId="77777777" w:rsidR="00375460" w:rsidRPr="00F0693D" w:rsidRDefault="00375460" w:rsidP="008F1B40">
            <w:pPr>
              <w:rPr>
                <w:ins w:id="646" w:author="Koch, Logan M" w:date="2020-12-03T19:17:00Z"/>
                <w:sz w:val="16"/>
                <w:szCs w:val="16"/>
              </w:rPr>
            </w:pPr>
            <w:ins w:id="647" w:author="Koch, Logan M" w:date="2020-12-03T19:17:00Z">
              <w:r>
                <w:rPr>
                  <w:sz w:val="16"/>
                  <w:szCs w:val="16"/>
                </w:rPr>
                <w:t>Yes*</w:t>
              </w:r>
            </w:ins>
          </w:p>
        </w:tc>
      </w:tr>
      <w:tr w:rsidR="00375460" w:rsidRPr="00F0693D" w14:paraId="78FA853B" w14:textId="77777777" w:rsidTr="00375460">
        <w:trPr>
          <w:trHeight w:val="74"/>
          <w:ins w:id="648" w:author="Koch, Logan M" w:date="2020-12-03T19:17:00Z"/>
          <w:trPrChange w:id="649" w:author="Koch, Logan M" w:date="2020-12-03T19:18:00Z">
            <w:trPr>
              <w:trHeight w:val="376"/>
            </w:trPr>
          </w:trPrChange>
        </w:trPr>
        <w:tc>
          <w:tcPr>
            <w:tcW w:w="1686" w:type="dxa"/>
            <w:tcPrChange w:id="650" w:author="Koch, Logan M" w:date="2020-12-03T19:18:00Z">
              <w:tcPr>
                <w:tcW w:w="1450" w:type="dxa"/>
              </w:tcPr>
            </w:tcPrChange>
          </w:tcPr>
          <w:p w14:paraId="6A3899FA" w14:textId="77777777" w:rsidR="00375460" w:rsidRPr="00F0693D" w:rsidRDefault="00375460" w:rsidP="008F1B40">
            <w:pPr>
              <w:rPr>
                <w:ins w:id="651" w:author="Koch, Logan M" w:date="2020-12-03T19:17:00Z"/>
                <w:sz w:val="16"/>
                <w:szCs w:val="16"/>
              </w:rPr>
            </w:pPr>
            <w:ins w:id="652" w:author="Koch, Logan M" w:date="2020-12-03T19:17:00Z">
              <w:r>
                <w:rPr>
                  <w:sz w:val="16"/>
                  <w:szCs w:val="16"/>
                </w:rPr>
                <w:t>Obstructed waist down.</w:t>
              </w:r>
            </w:ins>
          </w:p>
        </w:tc>
        <w:tc>
          <w:tcPr>
            <w:tcW w:w="1688" w:type="dxa"/>
            <w:tcPrChange w:id="653" w:author="Koch, Logan M" w:date="2020-12-03T19:18:00Z">
              <w:tcPr>
                <w:tcW w:w="1451" w:type="dxa"/>
              </w:tcPr>
            </w:tcPrChange>
          </w:tcPr>
          <w:p w14:paraId="1877FD31" w14:textId="77777777" w:rsidR="00375460" w:rsidRPr="00F0693D" w:rsidRDefault="00375460" w:rsidP="008F1B40">
            <w:pPr>
              <w:rPr>
                <w:ins w:id="654" w:author="Koch, Logan M" w:date="2020-12-03T19:17:00Z"/>
                <w:sz w:val="16"/>
                <w:szCs w:val="16"/>
              </w:rPr>
            </w:pPr>
            <w:ins w:id="655" w:author="Koch, Logan M" w:date="2020-12-03T19:17:00Z">
              <w:r>
                <w:rPr>
                  <w:sz w:val="16"/>
                  <w:szCs w:val="16"/>
                </w:rPr>
                <w:t>5</w:t>
              </w:r>
            </w:ins>
          </w:p>
        </w:tc>
        <w:tc>
          <w:tcPr>
            <w:tcW w:w="1688" w:type="dxa"/>
            <w:tcPrChange w:id="656" w:author="Koch, Logan M" w:date="2020-12-03T19:18:00Z">
              <w:tcPr>
                <w:tcW w:w="1451" w:type="dxa"/>
              </w:tcPr>
            </w:tcPrChange>
          </w:tcPr>
          <w:p w14:paraId="4E38ED75" w14:textId="77777777" w:rsidR="00375460" w:rsidRPr="00F0693D" w:rsidRDefault="00375460" w:rsidP="008F1B40">
            <w:pPr>
              <w:rPr>
                <w:ins w:id="657" w:author="Koch, Logan M" w:date="2020-12-03T19:17:00Z"/>
                <w:sz w:val="16"/>
                <w:szCs w:val="16"/>
              </w:rPr>
            </w:pPr>
            <w:ins w:id="658" w:author="Koch, Logan M" w:date="2020-12-03T19:17:00Z">
              <w:r>
                <w:rPr>
                  <w:sz w:val="16"/>
                  <w:szCs w:val="16"/>
                </w:rPr>
                <w:t>Yes</w:t>
              </w:r>
            </w:ins>
          </w:p>
        </w:tc>
      </w:tr>
      <w:tr w:rsidR="00375460" w:rsidRPr="00F0693D" w14:paraId="4AEF4A08" w14:textId="77777777" w:rsidTr="00375460">
        <w:trPr>
          <w:trHeight w:val="341"/>
          <w:ins w:id="659" w:author="Koch, Logan M" w:date="2020-12-03T19:17:00Z"/>
          <w:trPrChange w:id="660" w:author="Koch, Logan M" w:date="2020-12-03T19:18:00Z">
            <w:trPr>
              <w:trHeight w:val="365"/>
            </w:trPr>
          </w:trPrChange>
        </w:trPr>
        <w:tc>
          <w:tcPr>
            <w:tcW w:w="1686" w:type="dxa"/>
            <w:tcPrChange w:id="661" w:author="Koch, Logan M" w:date="2020-12-03T19:18:00Z">
              <w:tcPr>
                <w:tcW w:w="1450" w:type="dxa"/>
              </w:tcPr>
            </w:tcPrChange>
          </w:tcPr>
          <w:p w14:paraId="3DD61F92" w14:textId="77777777" w:rsidR="00375460" w:rsidRPr="00F0693D" w:rsidRDefault="00375460" w:rsidP="008F1B40">
            <w:pPr>
              <w:rPr>
                <w:ins w:id="662" w:author="Koch, Logan M" w:date="2020-12-03T19:17:00Z"/>
                <w:sz w:val="16"/>
                <w:szCs w:val="16"/>
              </w:rPr>
            </w:pPr>
            <w:ins w:id="663" w:author="Koch, Logan M" w:date="2020-12-03T19:17:00Z">
              <w:r>
                <w:rPr>
                  <w:sz w:val="16"/>
                  <w:szCs w:val="16"/>
                </w:rPr>
                <w:t>Obstructed vertically.</w:t>
              </w:r>
            </w:ins>
          </w:p>
        </w:tc>
        <w:tc>
          <w:tcPr>
            <w:tcW w:w="1688" w:type="dxa"/>
            <w:tcPrChange w:id="664" w:author="Koch, Logan M" w:date="2020-12-03T19:18:00Z">
              <w:tcPr>
                <w:tcW w:w="1451" w:type="dxa"/>
              </w:tcPr>
            </w:tcPrChange>
          </w:tcPr>
          <w:p w14:paraId="5A85F6AF" w14:textId="77777777" w:rsidR="00375460" w:rsidRPr="00F0693D" w:rsidRDefault="00375460" w:rsidP="008F1B40">
            <w:pPr>
              <w:rPr>
                <w:ins w:id="665" w:author="Koch, Logan M" w:date="2020-12-03T19:17:00Z"/>
                <w:sz w:val="16"/>
                <w:szCs w:val="16"/>
              </w:rPr>
            </w:pPr>
            <w:ins w:id="666" w:author="Koch, Logan M" w:date="2020-12-03T19:17:00Z">
              <w:r>
                <w:rPr>
                  <w:sz w:val="16"/>
                  <w:szCs w:val="16"/>
                </w:rPr>
                <w:t>2</w:t>
              </w:r>
            </w:ins>
          </w:p>
        </w:tc>
        <w:tc>
          <w:tcPr>
            <w:tcW w:w="1688" w:type="dxa"/>
            <w:tcPrChange w:id="667" w:author="Koch, Logan M" w:date="2020-12-03T19:18:00Z">
              <w:tcPr>
                <w:tcW w:w="1451" w:type="dxa"/>
              </w:tcPr>
            </w:tcPrChange>
          </w:tcPr>
          <w:p w14:paraId="60557ED3" w14:textId="77777777" w:rsidR="00375460" w:rsidRPr="00F0693D" w:rsidRDefault="00375460" w:rsidP="008F1B40">
            <w:pPr>
              <w:rPr>
                <w:ins w:id="668" w:author="Koch, Logan M" w:date="2020-12-03T19:17:00Z"/>
                <w:sz w:val="16"/>
                <w:szCs w:val="16"/>
              </w:rPr>
            </w:pPr>
            <w:ins w:id="669" w:author="Koch, Logan M" w:date="2020-12-03T19:17:00Z">
              <w:r>
                <w:rPr>
                  <w:sz w:val="16"/>
                  <w:szCs w:val="16"/>
                </w:rPr>
                <w:t>Yes</w:t>
              </w:r>
            </w:ins>
          </w:p>
        </w:tc>
      </w:tr>
      <w:tr w:rsidR="00375460" w:rsidRPr="00F0693D" w14:paraId="6B4C9463" w14:textId="77777777" w:rsidTr="00375460">
        <w:trPr>
          <w:trHeight w:val="323"/>
          <w:ins w:id="670" w:author="Koch, Logan M" w:date="2020-12-03T19:17:00Z"/>
          <w:trPrChange w:id="671" w:author="Koch, Logan M" w:date="2020-12-03T19:18:00Z">
            <w:trPr>
              <w:trHeight w:val="365"/>
            </w:trPr>
          </w:trPrChange>
        </w:trPr>
        <w:tc>
          <w:tcPr>
            <w:tcW w:w="1686" w:type="dxa"/>
            <w:tcPrChange w:id="672" w:author="Koch, Logan M" w:date="2020-12-03T19:18:00Z">
              <w:tcPr>
                <w:tcW w:w="1450" w:type="dxa"/>
              </w:tcPr>
            </w:tcPrChange>
          </w:tcPr>
          <w:p w14:paraId="58F7E587" w14:textId="77777777" w:rsidR="00375460" w:rsidRPr="00F0693D" w:rsidRDefault="00375460" w:rsidP="008F1B40">
            <w:pPr>
              <w:rPr>
                <w:ins w:id="673" w:author="Koch, Logan M" w:date="2020-12-03T19:17:00Z"/>
                <w:sz w:val="16"/>
                <w:szCs w:val="16"/>
              </w:rPr>
            </w:pPr>
            <w:ins w:id="674" w:author="Koch, Logan M" w:date="2020-12-03T19:17:00Z">
              <w:r>
                <w:rPr>
                  <w:sz w:val="16"/>
                  <w:szCs w:val="16"/>
                </w:rPr>
                <w:t>In the open, 5 ft away.</w:t>
              </w:r>
            </w:ins>
          </w:p>
        </w:tc>
        <w:tc>
          <w:tcPr>
            <w:tcW w:w="1688" w:type="dxa"/>
            <w:tcPrChange w:id="675" w:author="Koch, Logan M" w:date="2020-12-03T19:18:00Z">
              <w:tcPr>
                <w:tcW w:w="1451" w:type="dxa"/>
              </w:tcPr>
            </w:tcPrChange>
          </w:tcPr>
          <w:p w14:paraId="392D56F7" w14:textId="77777777" w:rsidR="00375460" w:rsidRPr="00F0693D" w:rsidRDefault="00375460" w:rsidP="008F1B40">
            <w:pPr>
              <w:rPr>
                <w:ins w:id="676" w:author="Koch, Logan M" w:date="2020-12-03T19:17:00Z"/>
                <w:sz w:val="16"/>
                <w:szCs w:val="16"/>
              </w:rPr>
            </w:pPr>
            <w:ins w:id="677" w:author="Koch, Logan M" w:date="2020-12-03T19:17:00Z">
              <w:r>
                <w:rPr>
                  <w:sz w:val="16"/>
                  <w:szCs w:val="16"/>
                </w:rPr>
                <w:t>1</w:t>
              </w:r>
            </w:ins>
          </w:p>
        </w:tc>
        <w:tc>
          <w:tcPr>
            <w:tcW w:w="1688" w:type="dxa"/>
            <w:tcPrChange w:id="678" w:author="Koch, Logan M" w:date="2020-12-03T19:18:00Z">
              <w:tcPr>
                <w:tcW w:w="1451" w:type="dxa"/>
              </w:tcPr>
            </w:tcPrChange>
          </w:tcPr>
          <w:p w14:paraId="1B6E234A" w14:textId="77777777" w:rsidR="00375460" w:rsidRPr="00F0693D" w:rsidRDefault="00375460" w:rsidP="008F1B40">
            <w:pPr>
              <w:rPr>
                <w:ins w:id="679" w:author="Koch, Logan M" w:date="2020-12-03T19:17:00Z"/>
                <w:sz w:val="16"/>
                <w:szCs w:val="16"/>
              </w:rPr>
            </w:pPr>
            <w:ins w:id="680" w:author="Koch, Logan M" w:date="2020-12-03T19:17:00Z">
              <w:r>
                <w:rPr>
                  <w:sz w:val="16"/>
                  <w:szCs w:val="16"/>
                </w:rPr>
                <w:t>Yes</w:t>
              </w:r>
            </w:ins>
          </w:p>
        </w:tc>
      </w:tr>
      <w:tr w:rsidR="00375460" w:rsidRPr="00F0693D" w14:paraId="0EEE7E68" w14:textId="77777777" w:rsidTr="00375460">
        <w:trPr>
          <w:trHeight w:val="72"/>
          <w:ins w:id="681" w:author="Koch, Logan M" w:date="2020-12-03T19:17:00Z"/>
          <w:trPrChange w:id="682" w:author="Koch, Logan M" w:date="2020-12-03T19:18:00Z">
            <w:trPr>
              <w:trHeight w:val="365"/>
            </w:trPr>
          </w:trPrChange>
        </w:trPr>
        <w:tc>
          <w:tcPr>
            <w:tcW w:w="1686" w:type="dxa"/>
            <w:tcPrChange w:id="683" w:author="Koch, Logan M" w:date="2020-12-03T19:18:00Z">
              <w:tcPr>
                <w:tcW w:w="1450" w:type="dxa"/>
              </w:tcPr>
            </w:tcPrChange>
          </w:tcPr>
          <w:p w14:paraId="73E5973E" w14:textId="77777777" w:rsidR="00375460" w:rsidRPr="00F0693D" w:rsidRDefault="00375460" w:rsidP="008F1B40">
            <w:pPr>
              <w:rPr>
                <w:ins w:id="684" w:author="Koch, Logan M" w:date="2020-12-03T19:17:00Z"/>
                <w:sz w:val="16"/>
                <w:szCs w:val="16"/>
              </w:rPr>
            </w:pPr>
            <w:ins w:id="685" w:author="Koch, Logan M" w:date="2020-12-03T19:17:00Z">
              <w:r>
                <w:rPr>
                  <w:sz w:val="16"/>
                  <w:szCs w:val="16"/>
                </w:rPr>
                <w:t>In the open, 10 ft away.</w:t>
              </w:r>
            </w:ins>
          </w:p>
        </w:tc>
        <w:tc>
          <w:tcPr>
            <w:tcW w:w="1688" w:type="dxa"/>
            <w:tcPrChange w:id="686" w:author="Koch, Logan M" w:date="2020-12-03T19:18:00Z">
              <w:tcPr>
                <w:tcW w:w="1451" w:type="dxa"/>
              </w:tcPr>
            </w:tcPrChange>
          </w:tcPr>
          <w:p w14:paraId="49E81A56" w14:textId="77777777" w:rsidR="00375460" w:rsidRPr="00F0693D" w:rsidRDefault="00375460" w:rsidP="008F1B40">
            <w:pPr>
              <w:rPr>
                <w:ins w:id="687" w:author="Koch, Logan M" w:date="2020-12-03T19:17:00Z"/>
                <w:sz w:val="16"/>
                <w:szCs w:val="16"/>
              </w:rPr>
            </w:pPr>
            <w:ins w:id="688" w:author="Koch, Logan M" w:date="2020-12-03T19:17:00Z">
              <w:r>
                <w:rPr>
                  <w:sz w:val="16"/>
                  <w:szCs w:val="16"/>
                </w:rPr>
                <w:t>4</w:t>
              </w:r>
            </w:ins>
          </w:p>
        </w:tc>
        <w:tc>
          <w:tcPr>
            <w:tcW w:w="1688" w:type="dxa"/>
            <w:tcPrChange w:id="689" w:author="Koch, Logan M" w:date="2020-12-03T19:18:00Z">
              <w:tcPr>
                <w:tcW w:w="1451" w:type="dxa"/>
              </w:tcPr>
            </w:tcPrChange>
          </w:tcPr>
          <w:p w14:paraId="684735F9" w14:textId="77777777" w:rsidR="00375460" w:rsidRPr="00F0693D" w:rsidRDefault="00375460" w:rsidP="008F1B40">
            <w:pPr>
              <w:rPr>
                <w:ins w:id="690" w:author="Koch, Logan M" w:date="2020-12-03T19:17:00Z"/>
                <w:sz w:val="16"/>
                <w:szCs w:val="16"/>
              </w:rPr>
            </w:pPr>
            <w:ins w:id="691" w:author="Koch, Logan M" w:date="2020-12-03T19:17:00Z">
              <w:r>
                <w:rPr>
                  <w:sz w:val="16"/>
                  <w:szCs w:val="16"/>
                </w:rPr>
                <w:t>Yes</w:t>
              </w:r>
            </w:ins>
          </w:p>
        </w:tc>
      </w:tr>
      <w:tr w:rsidR="00375460" w:rsidRPr="00F0693D" w14:paraId="07DC02EB" w14:textId="77777777" w:rsidTr="00375460">
        <w:trPr>
          <w:trHeight w:val="72"/>
          <w:ins w:id="692" w:author="Koch, Logan M" w:date="2020-12-03T19:17:00Z"/>
          <w:trPrChange w:id="693" w:author="Koch, Logan M" w:date="2020-12-03T19:18:00Z">
            <w:trPr>
              <w:trHeight w:val="365"/>
            </w:trPr>
          </w:trPrChange>
        </w:trPr>
        <w:tc>
          <w:tcPr>
            <w:tcW w:w="1686" w:type="dxa"/>
            <w:tcPrChange w:id="694" w:author="Koch, Logan M" w:date="2020-12-03T19:18:00Z">
              <w:tcPr>
                <w:tcW w:w="1450" w:type="dxa"/>
              </w:tcPr>
            </w:tcPrChange>
          </w:tcPr>
          <w:p w14:paraId="6E74134D" w14:textId="77777777" w:rsidR="00375460" w:rsidRPr="00F0693D" w:rsidRDefault="00375460" w:rsidP="008F1B40">
            <w:pPr>
              <w:rPr>
                <w:ins w:id="695" w:author="Koch, Logan M" w:date="2020-12-03T19:17:00Z"/>
                <w:sz w:val="16"/>
                <w:szCs w:val="16"/>
              </w:rPr>
            </w:pPr>
            <w:ins w:id="696" w:author="Koch, Logan M" w:date="2020-12-03T19:17:00Z">
              <w:r>
                <w:rPr>
                  <w:sz w:val="16"/>
                  <w:szCs w:val="16"/>
                </w:rPr>
                <w:t>In the open, 15 ft away.</w:t>
              </w:r>
            </w:ins>
          </w:p>
        </w:tc>
        <w:tc>
          <w:tcPr>
            <w:tcW w:w="1688" w:type="dxa"/>
            <w:tcPrChange w:id="697" w:author="Koch, Logan M" w:date="2020-12-03T19:18:00Z">
              <w:tcPr>
                <w:tcW w:w="1451" w:type="dxa"/>
              </w:tcPr>
            </w:tcPrChange>
          </w:tcPr>
          <w:p w14:paraId="761561A9" w14:textId="77777777" w:rsidR="00375460" w:rsidRPr="00F0693D" w:rsidRDefault="00375460" w:rsidP="008F1B40">
            <w:pPr>
              <w:rPr>
                <w:ins w:id="698" w:author="Koch, Logan M" w:date="2020-12-03T19:17:00Z"/>
                <w:sz w:val="16"/>
                <w:szCs w:val="16"/>
              </w:rPr>
            </w:pPr>
            <w:ins w:id="699" w:author="Koch, Logan M" w:date="2020-12-03T19:17:00Z">
              <w:r>
                <w:rPr>
                  <w:sz w:val="16"/>
                  <w:szCs w:val="16"/>
                </w:rPr>
                <w:t>5</w:t>
              </w:r>
            </w:ins>
          </w:p>
        </w:tc>
        <w:tc>
          <w:tcPr>
            <w:tcW w:w="1688" w:type="dxa"/>
            <w:tcPrChange w:id="700" w:author="Koch, Logan M" w:date="2020-12-03T19:18:00Z">
              <w:tcPr>
                <w:tcW w:w="1451" w:type="dxa"/>
              </w:tcPr>
            </w:tcPrChange>
          </w:tcPr>
          <w:p w14:paraId="2D5097CB" w14:textId="77777777" w:rsidR="00375460" w:rsidRPr="00F0693D" w:rsidRDefault="00375460" w:rsidP="008F1B40">
            <w:pPr>
              <w:rPr>
                <w:ins w:id="701" w:author="Koch, Logan M" w:date="2020-12-03T19:17:00Z"/>
                <w:sz w:val="16"/>
                <w:szCs w:val="16"/>
              </w:rPr>
            </w:pPr>
            <w:ins w:id="702" w:author="Koch, Logan M" w:date="2020-12-03T19:17:00Z">
              <w:r>
                <w:rPr>
                  <w:sz w:val="16"/>
                  <w:szCs w:val="16"/>
                </w:rPr>
                <w:t>Yes</w:t>
              </w:r>
            </w:ins>
          </w:p>
        </w:tc>
      </w:tr>
      <w:tr w:rsidR="00375460" w:rsidRPr="00F0693D" w14:paraId="491A1D09" w14:textId="77777777" w:rsidTr="00375460">
        <w:trPr>
          <w:trHeight w:val="72"/>
          <w:ins w:id="703" w:author="Koch, Logan M" w:date="2020-12-03T19:17:00Z"/>
          <w:trPrChange w:id="704" w:author="Koch, Logan M" w:date="2020-12-03T19:18:00Z">
            <w:trPr>
              <w:trHeight w:val="365"/>
            </w:trPr>
          </w:trPrChange>
        </w:trPr>
        <w:tc>
          <w:tcPr>
            <w:tcW w:w="1686" w:type="dxa"/>
            <w:tcPrChange w:id="705" w:author="Koch, Logan M" w:date="2020-12-03T19:18:00Z">
              <w:tcPr>
                <w:tcW w:w="1450" w:type="dxa"/>
              </w:tcPr>
            </w:tcPrChange>
          </w:tcPr>
          <w:p w14:paraId="1E689F61" w14:textId="77777777" w:rsidR="00375460" w:rsidRPr="00F0693D" w:rsidRDefault="00375460" w:rsidP="008F1B40">
            <w:pPr>
              <w:rPr>
                <w:ins w:id="706" w:author="Koch, Logan M" w:date="2020-12-03T19:17:00Z"/>
                <w:sz w:val="16"/>
                <w:szCs w:val="16"/>
              </w:rPr>
            </w:pPr>
            <w:ins w:id="707" w:author="Koch, Logan M" w:date="2020-12-03T19:17:00Z">
              <w:r>
                <w:rPr>
                  <w:sz w:val="16"/>
                  <w:szCs w:val="16"/>
                </w:rPr>
                <w:t>In the open, 20 ft away.</w:t>
              </w:r>
            </w:ins>
          </w:p>
        </w:tc>
        <w:tc>
          <w:tcPr>
            <w:tcW w:w="1688" w:type="dxa"/>
            <w:tcPrChange w:id="708" w:author="Koch, Logan M" w:date="2020-12-03T19:18:00Z">
              <w:tcPr>
                <w:tcW w:w="1451" w:type="dxa"/>
              </w:tcPr>
            </w:tcPrChange>
          </w:tcPr>
          <w:p w14:paraId="2EB713F2" w14:textId="77777777" w:rsidR="00375460" w:rsidRPr="00F0693D" w:rsidRDefault="00375460" w:rsidP="008F1B40">
            <w:pPr>
              <w:rPr>
                <w:ins w:id="709" w:author="Koch, Logan M" w:date="2020-12-03T19:17:00Z"/>
                <w:sz w:val="16"/>
                <w:szCs w:val="16"/>
              </w:rPr>
            </w:pPr>
            <w:ins w:id="710" w:author="Koch, Logan M" w:date="2020-12-03T19:17:00Z">
              <w:r>
                <w:rPr>
                  <w:sz w:val="16"/>
                  <w:szCs w:val="16"/>
                </w:rPr>
                <w:t>6</w:t>
              </w:r>
            </w:ins>
          </w:p>
        </w:tc>
        <w:tc>
          <w:tcPr>
            <w:tcW w:w="1688" w:type="dxa"/>
            <w:tcPrChange w:id="711" w:author="Koch, Logan M" w:date="2020-12-03T19:18:00Z">
              <w:tcPr>
                <w:tcW w:w="1451" w:type="dxa"/>
              </w:tcPr>
            </w:tcPrChange>
          </w:tcPr>
          <w:p w14:paraId="4084FE3C" w14:textId="77777777" w:rsidR="00375460" w:rsidRPr="00F0693D" w:rsidRDefault="00375460" w:rsidP="008F1B40">
            <w:pPr>
              <w:rPr>
                <w:ins w:id="712" w:author="Koch, Logan M" w:date="2020-12-03T19:17:00Z"/>
                <w:sz w:val="16"/>
                <w:szCs w:val="16"/>
              </w:rPr>
            </w:pPr>
            <w:ins w:id="713" w:author="Koch, Logan M" w:date="2020-12-03T19:17:00Z">
              <w:r>
                <w:rPr>
                  <w:sz w:val="16"/>
                  <w:szCs w:val="16"/>
                </w:rPr>
                <w:t>Yes</w:t>
              </w:r>
            </w:ins>
          </w:p>
        </w:tc>
      </w:tr>
      <w:tr w:rsidR="00375460" w:rsidRPr="00F0693D" w14:paraId="696C5AD1" w14:textId="77777777" w:rsidTr="00375460">
        <w:trPr>
          <w:trHeight w:val="72"/>
          <w:ins w:id="714" w:author="Koch, Logan M" w:date="2020-12-03T19:17:00Z"/>
          <w:trPrChange w:id="715" w:author="Koch, Logan M" w:date="2020-12-03T19:18:00Z">
            <w:trPr>
              <w:trHeight w:val="365"/>
            </w:trPr>
          </w:trPrChange>
        </w:trPr>
        <w:tc>
          <w:tcPr>
            <w:tcW w:w="1686" w:type="dxa"/>
            <w:tcPrChange w:id="716" w:author="Koch, Logan M" w:date="2020-12-03T19:18:00Z">
              <w:tcPr>
                <w:tcW w:w="1450" w:type="dxa"/>
              </w:tcPr>
            </w:tcPrChange>
          </w:tcPr>
          <w:p w14:paraId="09D8C8ED" w14:textId="77777777" w:rsidR="00375460" w:rsidRDefault="00375460" w:rsidP="008F1B40">
            <w:pPr>
              <w:rPr>
                <w:ins w:id="717" w:author="Koch, Logan M" w:date="2020-12-03T19:17:00Z"/>
                <w:sz w:val="16"/>
                <w:szCs w:val="16"/>
              </w:rPr>
            </w:pPr>
            <w:ins w:id="718" w:author="Koch, Logan M" w:date="2020-12-03T19:17:00Z">
              <w:r>
                <w:rPr>
                  <w:sz w:val="16"/>
                  <w:szCs w:val="16"/>
                </w:rPr>
                <w:t>In the open, 25 ft away.</w:t>
              </w:r>
            </w:ins>
          </w:p>
        </w:tc>
        <w:tc>
          <w:tcPr>
            <w:tcW w:w="1688" w:type="dxa"/>
            <w:tcPrChange w:id="719" w:author="Koch, Logan M" w:date="2020-12-03T19:18:00Z">
              <w:tcPr>
                <w:tcW w:w="1451" w:type="dxa"/>
              </w:tcPr>
            </w:tcPrChange>
          </w:tcPr>
          <w:p w14:paraId="5CA0D9BA" w14:textId="77777777" w:rsidR="00375460" w:rsidRPr="00F0693D" w:rsidRDefault="00375460" w:rsidP="008F1B40">
            <w:pPr>
              <w:rPr>
                <w:ins w:id="720" w:author="Koch, Logan M" w:date="2020-12-03T19:17:00Z"/>
                <w:sz w:val="16"/>
                <w:szCs w:val="16"/>
              </w:rPr>
            </w:pPr>
            <w:ins w:id="721" w:author="Koch, Logan M" w:date="2020-12-03T19:17:00Z">
              <w:r>
                <w:rPr>
                  <w:sz w:val="16"/>
                  <w:szCs w:val="16"/>
                </w:rPr>
                <w:t>6</w:t>
              </w:r>
            </w:ins>
          </w:p>
        </w:tc>
        <w:tc>
          <w:tcPr>
            <w:tcW w:w="1688" w:type="dxa"/>
            <w:tcPrChange w:id="722" w:author="Koch, Logan M" w:date="2020-12-03T19:18:00Z">
              <w:tcPr>
                <w:tcW w:w="1451" w:type="dxa"/>
              </w:tcPr>
            </w:tcPrChange>
          </w:tcPr>
          <w:p w14:paraId="21CDA62A" w14:textId="77777777" w:rsidR="00375460" w:rsidRPr="00F0693D" w:rsidRDefault="00375460" w:rsidP="008F1B40">
            <w:pPr>
              <w:rPr>
                <w:ins w:id="723" w:author="Koch, Logan M" w:date="2020-12-03T19:17:00Z"/>
                <w:sz w:val="16"/>
                <w:szCs w:val="16"/>
              </w:rPr>
            </w:pPr>
            <w:ins w:id="724" w:author="Koch, Logan M" w:date="2020-12-03T19:17:00Z">
              <w:r>
                <w:rPr>
                  <w:sz w:val="16"/>
                  <w:szCs w:val="16"/>
                </w:rPr>
                <w:t>Yes</w:t>
              </w:r>
            </w:ins>
          </w:p>
        </w:tc>
      </w:tr>
    </w:tbl>
    <w:p w14:paraId="422E3CFD" w14:textId="1CDD0E0C" w:rsidR="00375460" w:rsidRDefault="00375460" w:rsidP="006C06E4">
      <w:pPr>
        <w:rPr>
          <w:ins w:id="725" w:author="Koch, Logan M" w:date="2020-12-03T19:18:00Z"/>
        </w:rPr>
      </w:pPr>
    </w:p>
    <w:p w14:paraId="677099A8" w14:textId="0553C122" w:rsidR="00375460" w:rsidRDefault="00375460" w:rsidP="006C06E4">
      <w:pPr>
        <w:rPr>
          <w:ins w:id="726" w:author="Koch, Logan M" w:date="2020-12-03T19:32:00Z"/>
          <w:i/>
          <w:iCs/>
        </w:rPr>
      </w:pPr>
      <w:ins w:id="727" w:author="Koch, Logan M" w:date="2020-12-03T19:18:00Z">
        <w:r>
          <w:rPr>
            <w:i/>
            <w:iCs/>
          </w:rPr>
          <w:t>T</w:t>
        </w:r>
      </w:ins>
      <w:ins w:id="728" w:author="Koch, Logan M" w:date="2020-12-03T19:19:00Z">
        <w:r>
          <w:rPr>
            <w:i/>
            <w:iCs/>
          </w:rPr>
          <w:t>able 2: Fall Detection Trials</w:t>
        </w:r>
      </w:ins>
    </w:p>
    <w:p w14:paraId="7924EAFF" w14:textId="18583AF1" w:rsidR="00E41203" w:rsidRDefault="00E41203" w:rsidP="006C06E4">
      <w:pPr>
        <w:rPr>
          <w:ins w:id="729" w:author="Koch, Logan M" w:date="2020-12-03T19:32:00Z"/>
          <w:i/>
          <w:iCs/>
        </w:rPr>
      </w:pPr>
    </w:p>
    <w:p w14:paraId="0BD9DE3C" w14:textId="7650A2BA" w:rsidR="00E41203" w:rsidRDefault="00E41203">
      <w:pPr>
        <w:jc w:val="both"/>
        <w:rPr>
          <w:ins w:id="730" w:author="Koch, Logan M" w:date="2020-12-03T19:51:00Z"/>
        </w:rPr>
        <w:pPrChange w:id="731" w:author="Koch, Logan M" w:date="2020-12-03T20:39:00Z">
          <w:pPr>
            <w:jc w:val="left"/>
          </w:pPr>
        </w:pPrChange>
      </w:pPr>
      <w:ins w:id="732" w:author="Koch, Logan M" w:date="2020-12-03T19:32:00Z">
        <w:r>
          <w:t xml:space="preserve">     In Table-2, we </w:t>
        </w:r>
      </w:ins>
      <w:ins w:id="733" w:author="Koch, Logan M" w:date="2020-12-03T19:33:00Z">
        <w:r>
          <w:t>show that the Fall Detection system has the capabilities of detecting a human fall in multiple different conditions. For these trials, we chose</w:t>
        </w:r>
      </w:ins>
      <w:ins w:id="734" w:author="Koch, Logan M" w:date="2020-12-03T19:34:00Z">
        <w:r>
          <w:t xml:space="preserve"> to test in the same </w:t>
        </w:r>
        <w:r>
          <w:lastRenderedPageBreak/>
          <w:t xml:space="preserve">conditions as our human detection trials for consistency. </w:t>
        </w:r>
      </w:ins>
      <w:ins w:id="735" w:author="Koch, Logan M" w:date="2020-12-03T19:55:00Z">
        <w:r w:rsidR="000E0244">
          <w:t xml:space="preserve">The results above came from tests in a typical living room where each condition was tested 10 times </w:t>
        </w:r>
      </w:ins>
      <w:ins w:id="736" w:author="Koch, Logan M" w:date="2020-12-03T19:56:00Z">
        <w:r w:rsidR="000E0244">
          <w:t xml:space="preserve">with the average false negatives being rounded down. </w:t>
        </w:r>
      </w:ins>
      <w:ins w:id="737" w:author="Koch, Logan M" w:date="2020-12-03T19:34:00Z">
        <w:r>
          <w:t xml:space="preserve">Our results </w:t>
        </w:r>
      </w:ins>
      <w:ins w:id="738" w:author="Koch, Logan M" w:date="2020-12-03T19:35:00Z">
        <w:r>
          <w:t xml:space="preserve">showed good performance across the board </w:t>
        </w:r>
      </w:ins>
      <w:ins w:id="739" w:author="Koch, Logan M" w:date="2020-12-03T19:36:00Z">
        <w:r>
          <w:t>in accurately detecting when the subject fell down</w:t>
        </w:r>
      </w:ins>
      <w:ins w:id="740" w:author="Koch, Logan M" w:date="2020-12-03T19:37:00Z">
        <w:r>
          <w:t>. However,</w:t>
        </w:r>
      </w:ins>
      <w:ins w:id="741" w:author="Koch, Logan M" w:date="2020-12-03T19:36:00Z">
        <w:r>
          <w:t xml:space="preserve"> </w:t>
        </w:r>
      </w:ins>
      <w:ins w:id="742" w:author="Koch, Logan M" w:date="2020-12-03T19:37:00Z">
        <w:r>
          <w:t>e</w:t>
        </w:r>
      </w:ins>
      <w:ins w:id="743" w:author="Koch, Logan M" w:date="2020-12-03T19:36:00Z">
        <w:r>
          <w:t>very test had false negatives</w:t>
        </w:r>
      </w:ins>
      <w:ins w:id="744" w:author="Koch, Logan M" w:date="2020-12-03T19:37:00Z">
        <w:del w:id="745" w:author="Lepine, Kyle" w:date="2020-12-03T22:34:00Z">
          <w:r w:rsidDel="003157B8">
            <w:delText xml:space="preserve"> are</w:delText>
          </w:r>
        </w:del>
        <w:r>
          <w:t xml:space="preserve"> thrown</w:t>
        </w:r>
      </w:ins>
      <w:ins w:id="746" w:author="Koch, Logan M" w:date="2020-12-03T19:36:00Z">
        <w:r>
          <w:t xml:space="preserve"> that continue to hinder our </w:t>
        </w:r>
      </w:ins>
      <w:ins w:id="747" w:author="Koch, Logan M" w:date="2020-12-03T19:37:00Z">
        <w:r>
          <w:t>Fall Detection system from working perfectly. Our s</w:t>
        </w:r>
      </w:ins>
      <w:ins w:id="748" w:author="Koch, Logan M" w:date="2020-12-03T19:38:00Z">
        <w:r>
          <w:t xml:space="preserve">ystem </w:t>
        </w:r>
        <w:r w:rsidR="004442F2">
          <w:t xml:space="preserve">uses a Human State Classifier to determine the person’s position every frame by comparing the subject’s bounding box and its contents to </w:t>
        </w:r>
      </w:ins>
      <w:ins w:id="749" w:author="Koch, Logan M" w:date="2020-12-03T19:39:00Z">
        <w:r w:rsidR="004442F2">
          <w:t>an array of hundreds of different templates, a</w:t>
        </w:r>
      </w:ins>
      <w:ins w:id="750" w:author="Koch, Logan M" w:date="2020-12-03T19:40:00Z">
        <w:r w:rsidR="004442F2">
          <w:t xml:space="preserve">nd as a result of this constant comparison, false negatives are prevalent in fast moving situations like a fall that result in imperfect data. Therefore, we </w:t>
        </w:r>
      </w:ins>
      <w:ins w:id="751" w:author="Koch, Logan M" w:date="2020-12-03T19:41:00Z">
        <w:r w:rsidR="004442F2">
          <w:t>determine if a fall is actually a fall</w:t>
        </w:r>
      </w:ins>
      <w:ins w:id="752" w:author="Koch, Logan M" w:date="2020-12-03T19:50:00Z">
        <w:r w:rsidR="000E0244">
          <w:t xml:space="preserve"> if the majority of the last 20 frames were a fall. In all of these trials we consiste</w:t>
        </w:r>
      </w:ins>
      <w:ins w:id="753" w:author="Koch, Logan M" w:date="2020-12-03T19:51:00Z">
        <w:r w:rsidR="000E0244">
          <w:t>ntly were able to report a true fall using this ruleset.</w:t>
        </w:r>
      </w:ins>
    </w:p>
    <w:p w14:paraId="0E357EAA" w14:textId="27EC32BE" w:rsidR="000E0244" w:rsidRDefault="000E0244" w:rsidP="00E41203">
      <w:pPr>
        <w:jc w:val="left"/>
        <w:rPr>
          <w:ins w:id="754" w:author="Koch, Logan M" w:date="2020-12-03T19:58:00Z"/>
        </w:rPr>
      </w:pPr>
    </w:p>
    <w:p w14:paraId="2B6378F8" w14:textId="0C9384CD" w:rsidR="000E0244" w:rsidRPr="00806B40" w:rsidDel="00F04F16" w:rsidRDefault="000E0244">
      <w:pPr>
        <w:jc w:val="left"/>
        <w:rPr>
          <w:del w:id="755" w:author="Koch, Logan M" w:date="2020-12-03T20:10:00Z"/>
        </w:rPr>
        <w:pPrChange w:id="756" w:author="Koch, Logan M" w:date="2020-12-03T19:32:00Z">
          <w:pPr>
            <w:pStyle w:val="Heading1"/>
            <w:numPr>
              <w:numId w:val="2"/>
            </w:numPr>
            <w:ind w:firstLine="216"/>
          </w:pPr>
        </w:pPrChange>
      </w:pPr>
    </w:p>
    <w:p w14:paraId="4E81A2E8" w14:textId="45EBC6A4" w:rsidR="009E4B72" w:rsidRDefault="00A556C5" w:rsidP="009E4B72">
      <w:pPr>
        <w:pStyle w:val="Heading1"/>
        <w:numPr>
          <w:ilvl w:val="0"/>
          <w:numId w:val="0"/>
        </w:numPr>
        <w:ind w:left="216"/>
        <w:rPr>
          <w:ins w:id="757" w:author="Koch, Logan M" w:date="2020-12-03T20:20:00Z"/>
        </w:rPr>
      </w:pPr>
      <w:ins w:id="758" w:author="Koch, Logan M" w:date="2020-12-03T20:01:00Z">
        <w:r>
          <w:t xml:space="preserve">IX. </w:t>
        </w:r>
      </w:ins>
      <w:r w:rsidR="00A91CC6">
        <w:t>Conclusion &amp; Future Work</w:t>
      </w:r>
    </w:p>
    <w:p w14:paraId="0130520E" w14:textId="77777777" w:rsidR="009E4B72" w:rsidRPr="00806B40" w:rsidRDefault="009E4B72">
      <w:pPr>
        <w:rPr>
          <w:ins w:id="759" w:author="Koch, Logan M" w:date="2020-12-03T12:05:00Z"/>
        </w:rPr>
        <w:pPrChange w:id="760" w:author="Koch, Logan M" w:date="2020-12-03T20:20:00Z">
          <w:pPr>
            <w:pStyle w:val="Heading1"/>
            <w:numPr>
              <w:numId w:val="2"/>
            </w:numPr>
            <w:ind w:firstLine="216"/>
          </w:pPr>
        </w:pPrChange>
      </w:pPr>
    </w:p>
    <w:p w14:paraId="7B814270" w14:textId="6ED55A09" w:rsidR="009E4B72" w:rsidRDefault="009C761E">
      <w:pPr>
        <w:jc w:val="both"/>
        <w:rPr>
          <w:ins w:id="761" w:author="Koch, Logan M" w:date="2020-12-03T20:28:00Z"/>
        </w:rPr>
        <w:pPrChange w:id="762" w:author="Koch, Logan M" w:date="2020-12-03T20:39:00Z">
          <w:pPr>
            <w:jc w:val="left"/>
          </w:pPr>
        </w:pPrChange>
      </w:pPr>
      <w:ins w:id="763" w:author="Koch, Logan M" w:date="2020-12-03T20:15:00Z">
        <w:r>
          <w:t xml:space="preserve">     </w:t>
        </w:r>
      </w:ins>
      <w:ins w:id="764" w:author="Koch, Logan M" w:date="2020-12-03T20:18:00Z">
        <w:r w:rsidR="009E4B72">
          <w:t xml:space="preserve">In this paper, we </w:t>
        </w:r>
      </w:ins>
      <w:ins w:id="765" w:author="Koch, Logan M" w:date="2020-12-03T20:19:00Z">
        <w:r w:rsidR="009E4B72">
          <w:t>proposed</w:t>
        </w:r>
      </w:ins>
      <w:ins w:id="766" w:author="Koch, Logan M" w:date="2020-12-03T20:18:00Z">
        <w:r w:rsidR="009E4B72">
          <w:t xml:space="preserve"> </w:t>
        </w:r>
      </w:ins>
      <w:ins w:id="767" w:author="Koch, Logan M" w:date="2020-12-03T20:19:00Z">
        <w:r w:rsidR="009E4B72">
          <w:t xml:space="preserve">a </w:t>
        </w:r>
      </w:ins>
      <w:ins w:id="768" w:author="Koch, Logan M" w:date="2020-12-03T20:20:00Z">
        <w:r w:rsidR="009E4B72">
          <w:t>different kind of solution to the fall detection problem</w:t>
        </w:r>
      </w:ins>
      <w:ins w:id="769" w:author="Koch, Logan M" w:date="2020-12-03T20:21:00Z">
        <w:r w:rsidR="009E4B72">
          <w:t xml:space="preserve">. Using a </w:t>
        </w:r>
      </w:ins>
      <w:ins w:id="770" w:author="Koch, Logan M" w:date="2020-12-03T20:22:00Z">
        <w:r w:rsidR="009E4B72">
          <w:t>template-based</w:t>
        </w:r>
      </w:ins>
      <w:ins w:id="771" w:author="Koch, Logan M" w:date="2020-12-03T20:21:00Z">
        <w:r w:rsidR="009E4B72">
          <w:t xml:space="preserve"> fall detection system, we were able to make a sy</w:t>
        </w:r>
      </w:ins>
      <w:ins w:id="772" w:author="Koch, Logan M" w:date="2020-12-03T20:22:00Z">
        <w:r w:rsidR="009E4B72">
          <w:t>stem that can classify people by position, and subsequentially tell if they have fallen down or not. We are able to detect these falls in a variety of different situations. T</w:t>
        </w:r>
      </w:ins>
      <w:ins w:id="773" w:author="Koch, Logan M" w:date="2020-12-03T20:23:00Z">
        <w:r w:rsidR="009E4B72">
          <w:t xml:space="preserve">his system will hopefully be able to </w:t>
        </w:r>
      </w:ins>
      <w:ins w:id="774" w:author="Koch, Logan M" w:date="2020-12-03T20:25:00Z">
        <w:r w:rsidR="009E4B72">
          <w:t>prevent serious injuries from people who use it in their homes. Disabled pe</w:t>
        </w:r>
      </w:ins>
      <w:ins w:id="775" w:author="Koch, Logan M" w:date="2020-12-03T20:26:00Z">
        <w:r w:rsidR="009E4B72">
          <w:t>ople or the elderly in particular will benefit from having that extra level of security in their homes.</w:t>
        </w:r>
      </w:ins>
    </w:p>
    <w:p w14:paraId="02C82F19" w14:textId="7F1A868C" w:rsidR="009E4B72" w:rsidRDefault="009E4B72">
      <w:pPr>
        <w:jc w:val="both"/>
        <w:rPr>
          <w:ins w:id="776" w:author="Koch, Logan M" w:date="2020-12-03T20:31:00Z"/>
        </w:rPr>
        <w:pPrChange w:id="777" w:author="Koch, Logan M" w:date="2020-12-03T20:39:00Z">
          <w:pPr>
            <w:jc w:val="left"/>
          </w:pPr>
        </w:pPrChange>
      </w:pPr>
      <w:ins w:id="778" w:author="Koch, Logan M" w:date="2020-12-03T20:28:00Z">
        <w:r>
          <w:t xml:space="preserve">     Some areas of improvement include reducing the </w:t>
        </w:r>
      </w:ins>
      <w:ins w:id="779" w:author="Koch, Logan M" w:date="2020-12-03T20:29:00Z">
        <w:r w:rsidR="00806B40">
          <w:t>number</w:t>
        </w:r>
      </w:ins>
      <w:ins w:id="780" w:author="Koch, Logan M" w:date="2020-12-03T20:28:00Z">
        <w:r>
          <w:t xml:space="preserve"> of false positives and negatives by adding an equal </w:t>
        </w:r>
      </w:ins>
      <w:ins w:id="781" w:author="Koch, Logan M" w:date="2020-12-03T20:29:00Z">
        <w:r w:rsidR="00806B40">
          <w:t>number</w:t>
        </w:r>
      </w:ins>
      <w:ins w:id="782" w:author="Koch, Logan M" w:date="2020-12-03T20:28:00Z">
        <w:r>
          <w:t xml:space="preserve"> of templates to</w:t>
        </w:r>
      </w:ins>
      <w:ins w:id="783" w:author="Koch, Logan M" w:date="2020-12-03T20:29:00Z">
        <w:r w:rsidR="00806B40">
          <w:t xml:space="preserve"> each classification. The current system has hundreds of templates spread across each classification, but the distrib</w:t>
        </w:r>
      </w:ins>
      <w:ins w:id="784" w:author="Koch, Logan M" w:date="2020-12-03T20:30:00Z">
        <w:r w:rsidR="00806B40">
          <w:t xml:space="preserve">ution is not </w:t>
        </w:r>
      </w:ins>
      <w:ins w:id="785" w:author="Koch, Logan M" w:date="2020-12-03T20:31:00Z">
        <w:r w:rsidR="00806B40">
          <w:t>equal,</w:t>
        </w:r>
      </w:ins>
      <w:ins w:id="786" w:author="Koch, Logan M" w:date="2020-12-03T20:30:00Z">
        <w:r w:rsidR="00806B40">
          <w:t xml:space="preserve"> and the number of templates could be higher which would result in a better system overall. Another area of improvement would be in our method of detection. As of now we detect people by finding the largest moving o</w:t>
        </w:r>
      </w:ins>
      <w:ins w:id="787" w:author="Koch, Logan M" w:date="2020-12-03T20:31:00Z">
        <w:r w:rsidR="00806B40">
          <w:t>bject in the room, but the system will not classify the person if they are not moving, so that could be modified to allow for constant classification.</w:t>
        </w:r>
      </w:ins>
    </w:p>
    <w:p w14:paraId="3DE30554" w14:textId="23274ECB" w:rsidR="00806B40" w:rsidRDefault="00806B40">
      <w:pPr>
        <w:jc w:val="both"/>
        <w:rPr>
          <w:ins w:id="788" w:author="Koch, Logan M" w:date="2020-12-03T20:26:00Z"/>
        </w:rPr>
        <w:pPrChange w:id="789" w:author="Koch, Logan M" w:date="2020-12-03T20:39:00Z">
          <w:pPr>
            <w:jc w:val="left"/>
          </w:pPr>
        </w:pPrChange>
      </w:pPr>
      <w:ins w:id="790" w:author="Koch, Logan M" w:date="2020-12-03T20:32:00Z">
        <w:r>
          <w:t xml:space="preserve">     In the future, we hope to have our system improved </w:t>
        </w:r>
      </w:ins>
      <w:ins w:id="791" w:author="Koch, Logan M" w:date="2020-12-03T20:33:00Z">
        <w:r>
          <w:t xml:space="preserve">to the </w:t>
        </w:r>
      </w:ins>
      <w:ins w:id="792" w:author="Koch, Logan M" w:date="2020-12-03T20:34:00Z">
        <w:r>
          <w:t xml:space="preserve">point where it is no longer throwing false negatives and positives. </w:t>
        </w:r>
      </w:ins>
      <w:ins w:id="793" w:author="Koch, Logan M" w:date="2020-12-03T20:35:00Z">
        <w:r>
          <w:t xml:space="preserve">Once the system has been perfected, we hope that it will be used to help protect </w:t>
        </w:r>
      </w:ins>
      <w:ins w:id="794" w:author="Koch, Logan M" w:date="2020-12-03T20:36:00Z">
        <w:r>
          <w:t>those most at risk of injury by fall and get them the help they nee</w:t>
        </w:r>
      </w:ins>
      <w:ins w:id="795" w:author="Koch, Logan M" w:date="2020-12-03T20:37:00Z">
        <w:r>
          <w:t>d if they were to fall.</w:t>
        </w:r>
      </w:ins>
    </w:p>
    <w:p w14:paraId="76A292DF" w14:textId="70C7CDCC" w:rsidR="009E4B72" w:rsidRPr="00806B40" w:rsidRDefault="009E4B72">
      <w:pPr>
        <w:jc w:val="left"/>
        <w:pPrChange w:id="796" w:author="Koch, Logan M" w:date="2020-12-03T20:13:00Z">
          <w:pPr>
            <w:pStyle w:val="Heading1"/>
            <w:numPr>
              <w:numId w:val="2"/>
            </w:numPr>
            <w:ind w:firstLine="216"/>
          </w:pPr>
        </w:pPrChange>
      </w:pPr>
      <w:ins w:id="797" w:author="Koch, Logan M" w:date="2020-12-03T20:27:00Z">
        <w:r>
          <w:t xml:space="preserve">     </w:t>
        </w:r>
      </w:ins>
    </w:p>
    <w:p w14:paraId="18F71234" w14:textId="77777777" w:rsidR="00FD3DA9" w:rsidRPr="00A91CC6" w:rsidRDefault="00FD3DA9" w:rsidP="00FD3DA9">
      <w:pPr>
        <w:pStyle w:val="Heading5"/>
      </w:pPr>
      <w:r w:rsidRPr="00A91CC6">
        <w:t>References</w:t>
      </w:r>
    </w:p>
    <w:p w14:paraId="59821541" w14:textId="77777777" w:rsidR="00FD3DA9" w:rsidRPr="00A91CC6" w:rsidRDefault="00FD3DA9" w:rsidP="00FD3DA9"/>
    <w:p w14:paraId="6E763993" w14:textId="528E29AB" w:rsidR="00FD3DA9" w:rsidRPr="00A91CC6" w:rsidRDefault="00704238" w:rsidP="00FD3DA9">
      <w:pPr>
        <w:pStyle w:val="references"/>
        <w:numPr>
          <w:ilvl w:val="0"/>
          <w:numId w:val="3"/>
        </w:numPr>
        <w:suppressAutoHyphens w:val="0"/>
      </w:pPr>
      <w:r>
        <w:t>.</w:t>
      </w:r>
    </w:p>
    <w:p w14:paraId="32FA8CB6" w14:textId="2D0D91AD" w:rsidR="00540184" w:rsidRDefault="00BF2157" w:rsidP="006736EA">
      <w:pPr>
        <w:pStyle w:val="references"/>
        <w:numPr>
          <w:ilvl w:val="0"/>
          <w:numId w:val="3"/>
        </w:numPr>
        <w:ind w:left="354" w:hanging="354"/>
      </w:pPr>
      <w:r w:rsidRPr="00BF2157">
        <w:t xml:space="preserve">Huang, Z., Liu, Y., Fang, Y. and K. P. Horn, B., 2018. </w:t>
      </w:r>
      <w:r>
        <w:t>“</w:t>
      </w:r>
      <w:r w:rsidRPr="00BF2157">
        <w:t xml:space="preserve">Video-Based Fall Detection </w:t>
      </w:r>
      <w:proofErr w:type="gramStart"/>
      <w:r w:rsidRPr="00BF2157">
        <w:t>For</w:t>
      </w:r>
      <w:proofErr w:type="gramEnd"/>
      <w:r w:rsidRPr="00BF2157">
        <w:t xml:space="preserve"> Seniors With Human Pose Estimation.</w:t>
      </w:r>
      <w:r>
        <w:t>”</w:t>
      </w:r>
      <w:r w:rsidRPr="00BF2157">
        <w:t xml:space="preserve"> IEEE 4th International Conference on </w:t>
      </w:r>
      <w:proofErr w:type="spellStart"/>
      <w:r w:rsidRPr="00BF2157">
        <w:t>UniversalVillage</w:t>
      </w:r>
      <w:proofErr w:type="spellEnd"/>
      <w:r>
        <w:t>,</w:t>
      </w:r>
      <w:r w:rsidRPr="00BF2157">
        <w:t xml:space="preserve"> </w:t>
      </w:r>
      <w:r w:rsidRPr="006736EA">
        <w:t>Article</w:t>
      </w:r>
    </w:p>
    <w:p w14:paraId="7C9A6F56" w14:textId="77777777" w:rsidR="00BF2157" w:rsidRPr="006736EA" w:rsidRDefault="00BF2157" w:rsidP="00BF2157">
      <w:pPr>
        <w:pStyle w:val="references"/>
        <w:ind w:left="354"/>
      </w:pPr>
    </w:p>
    <w:p w14:paraId="1E295D2C" w14:textId="68CB0A5B" w:rsidR="006736EA" w:rsidRPr="006736EA" w:rsidRDefault="006736EA" w:rsidP="006736EA">
      <w:pPr>
        <w:pStyle w:val="references"/>
        <w:numPr>
          <w:ilvl w:val="0"/>
          <w:numId w:val="3"/>
        </w:numPr>
        <w:ind w:left="354" w:hanging="354"/>
      </w:pPr>
      <w:r w:rsidRPr="006736EA">
        <w:t xml:space="preserve">Diego </w:t>
      </w:r>
      <w:proofErr w:type="spellStart"/>
      <w:r w:rsidRPr="006736EA">
        <w:t>Droghini</w:t>
      </w:r>
      <w:proofErr w:type="spellEnd"/>
      <w:r w:rsidRPr="006736EA">
        <w:t xml:space="preserve">, Daniele Ferretti, Emanuele </w:t>
      </w:r>
      <w:proofErr w:type="spellStart"/>
      <w:r w:rsidRPr="006736EA">
        <w:t>Principi</w:t>
      </w:r>
      <w:proofErr w:type="spellEnd"/>
      <w:r w:rsidRPr="006736EA">
        <w:t xml:space="preserve">, Stefano </w:t>
      </w:r>
      <w:proofErr w:type="spellStart"/>
      <w:r w:rsidRPr="006736EA">
        <w:t>Squartini</w:t>
      </w:r>
      <w:proofErr w:type="spellEnd"/>
      <w:r w:rsidRPr="006736EA">
        <w:t>, Francesco Piazza, </w:t>
      </w:r>
      <w:r w:rsidR="00BF2157">
        <w:t>“</w:t>
      </w:r>
      <w:r w:rsidRPr="006736EA">
        <w:t>A Combined One-Class SVM and Template-Matching Approach for User-Aided Human Fall Detection by Means of Floor Acoustic Features</w:t>
      </w:r>
      <w:r w:rsidR="00BF2157">
        <w:t>”</w:t>
      </w:r>
      <w:r w:rsidRPr="006736EA">
        <w:t>, Computational</w:t>
      </w:r>
      <w:r>
        <w:t xml:space="preserve"> </w:t>
      </w:r>
      <w:r w:rsidRPr="006736EA">
        <w:t xml:space="preserve">Intelligence and Neuroscience, vol. 2017, Article </w:t>
      </w:r>
      <w:r w:rsidRPr="006736EA">
        <w:t>ID 1512670, 13 pages, 2017. </w:t>
      </w:r>
      <w:ins w:id="798" w:author="Sanborn, Mason A" w:date="2020-12-02T04:15:00Z">
        <w:r w:rsidR="008128B5">
          <w:fldChar w:fldCharType="begin"/>
        </w:r>
        <w:r w:rsidR="008128B5">
          <w:instrText xml:space="preserve"> HYPERLINK "</w:instrText>
        </w:r>
      </w:ins>
      <w:r w:rsidR="008128B5" w:rsidRPr="006736EA">
        <w:instrText>https://doi.org/10.1155/2017/1512670</w:instrText>
      </w:r>
      <w:ins w:id="799" w:author="Sanborn, Mason A" w:date="2020-12-02T04:15:00Z">
        <w:r w:rsidR="008128B5">
          <w:instrText xml:space="preserve">" </w:instrText>
        </w:r>
        <w:r w:rsidR="008128B5">
          <w:fldChar w:fldCharType="separate"/>
        </w:r>
      </w:ins>
      <w:r w:rsidR="008128B5" w:rsidRPr="00860116">
        <w:rPr>
          <w:rStyle w:val="Hyperlink"/>
        </w:rPr>
        <w:t>https://doi.org/10.1155/2017/1512670</w:t>
      </w:r>
      <w:ins w:id="800" w:author="Sanborn, Mason A" w:date="2020-12-02T04:15:00Z">
        <w:r w:rsidR="008128B5">
          <w:fldChar w:fldCharType="end"/>
        </w:r>
        <w:r w:rsidR="008128B5">
          <w:br/>
        </w:r>
      </w:ins>
    </w:p>
    <w:p w14:paraId="3100B863" w14:textId="7FA06254" w:rsidR="00FD3DA9" w:rsidRPr="00A91CC6" w:rsidRDefault="008128B5" w:rsidP="00FD3DA9">
      <w:pPr>
        <w:pStyle w:val="references"/>
        <w:numPr>
          <w:ilvl w:val="0"/>
          <w:numId w:val="3"/>
        </w:numPr>
        <w:ind w:left="354" w:hanging="354"/>
      </w:pPr>
      <w:ins w:id="801" w:author="Sanborn, Mason A" w:date="2020-12-02T04:15:00Z">
        <w:r w:rsidRPr="008128B5">
          <w:t xml:space="preserve">SM. Friedman, B. Munoz, et al. “Challenges, Issues and Trends in Fall Detection Systems.” </w:t>
        </w:r>
        <w:proofErr w:type="spellStart"/>
        <w:r w:rsidRPr="008128B5">
          <w:t>BioMedical</w:t>
        </w:r>
        <w:proofErr w:type="spellEnd"/>
        <w:r w:rsidRPr="008128B5">
          <w:t xml:space="preserve"> Engineering </w:t>
        </w:r>
        <w:proofErr w:type="spellStart"/>
        <w:r w:rsidRPr="008128B5">
          <w:t>OnLine</w:t>
        </w:r>
        <w:proofErr w:type="spellEnd"/>
        <w:r w:rsidRPr="008128B5">
          <w:t>, BioMed Central, 1 Jan. 1970, biomedical-engineering-online.biomedcentral.com/articles/10.1186/1475-925X-12-66.</w:t>
        </w:r>
      </w:ins>
      <w:del w:id="802" w:author="Sanborn, Mason A" w:date="2020-12-02T04:15:00Z">
        <w:r w:rsidR="006736EA" w:rsidDel="008128B5">
          <w:delText>.</w:delText>
        </w:r>
      </w:del>
    </w:p>
    <w:p w14:paraId="56A67E3A" w14:textId="77777777" w:rsidR="00E41203" w:rsidRPr="00DE5989" w:rsidRDefault="00E41203" w:rsidP="00E41203">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ins w:id="803" w:author="Koch, Logan M" w:date="2020-12-03T19:35:00Z"/>
          <w:rFonts w:ascii="Times" w:eastAsia="Times New Roman" w:hAnsi="Times" w:cs="Times"/>
          <w:color w:val="000000"/>
          <w:sz w:val="27"/>
          <w:szCs w:val="27"/>
        </w:rPr>
      </w:pPr>
      <w:ins w:id="804" w:author="Koch, Logan M" w:date="2020-12-03T19:35:00Z">
        <w:r w:rsidRPr="008F1B40">
          <w:rPr>
            <w:rFonts w:ascii="Times" w:eastAsia="Times New Roman" w:hAnsi="Times" w:cs="Times"/>
            <w:color w:val="000000"/>
            <w:sz w:val="16"/>
            <w:szCs w:val="16"/>
          </w:rPr>
          <w:t xml:space="preserve">S. Greene, H. Thapliyal and D. Carpenter,  "IoT-Based Fall Detection for Smart Home Environments," in </w:t>
        </w:r>
        <w:r w:rsidRPr="008F1B40">
          <w:rPr>
            <w:rFonts w:ascii="Times" w:eastAsia="Times New Roman" w:hAnsi="Times" w:cs="Times"/>
            <w:i/>
            <w:iCs/>
            <w:color w:val="000000"/>
            <w:sz w:val="16"/>
            <w:szCs w:val="16"/>
          </w:rPr>
          <w:t xml:space="preserve">2016 IEEE International Symposium on </w:t>
        </w:r>
        <w:proofErr w:type="spellStart"/>
        <w:r w:rsidRPr="008F1B40">
          <w:rPr>
            <w:rFonts w:ascii="Times" w:eastAsia="Times New Roman" w:hAnsi="Times" w:cs="Times"/>
            <w:i/>
            <w:iCs/>
            <w:color w:val="000000"/>
            <w:sz w:val="16"/>
            <w:szCs w:val="16"/>
          </w:rPr>
          <w:t>Nanoelectronic</w:t>
        </w:r>
        <w:proofErr w:type="spellEnd"/>
        <w:r w:rsidRPr="008F1B40">
          <w:rPr>
            <w:rFonts w:ascii="Times" w:eastAsia="Times New Roman" w:hAnsi="Times" w:cs="Times"/>
            <w:i/>
            <w:iCs/>
            <w:color w:val="000000"/>
            <w:sz w:val="16"/>
            <w:szCs w:val="16"/>
          </w:rPr>
          <w:t xml:space="preserve"> and Information Syst</w:t>
        </w:r>
        <w:r>
          <w:rPr>
            <w:rFonts w:ascii="Times" w:eastAsia="Times New Roman" w:hAnsi="Times" w:cs="Times"/>
            <w:i/>
            <w:iCs/>
            <w:color w:val="000000"/>
            <w:sz w:val="16"/>
            <w:szCs w:val="16"/>
          </w:rPr>
          <w:t>ems</w:t>
        </w:r>
      </w:ins>
    </w:p>
    <w:p w14:paraId="6CCD99E5" w14:textId="77777777" w:rsidR="005D6091" w:rsidRPr="005D6091" w:rsidRDefault="005D6091" w:rsidP="005D6091">
      <w:pPr>
        <w:pStyle w:val="ListParagraph"/>
        <w:numPr>
          <w:ilvl w:val="0"/>
          <w:numId w:val="3"/>
        </w:numPr>
        <w:suppressAutoHyphens w:val="0"/>
        <w:jc w:val="left"/>
        <w:rPr>
          <w:ins w:id="805" w:author="Lepine, Kyle" w:date="2020-12-03T22:39:00Z"/>
          <w:rFonts w:eastAsia="Times New Roman"/>
          <w:sz w:val="16"/>
          <w:szCs w:val="16"/>
          <w:rPrChange w:id="806" w:author="Lepine, Kyle" w:date="2020-12-03T22:40:00Z">
            <w:rPr>
              <w:ins w:id="807" w:author="Lepine, Kyle" w:date="2020-12-03T22:39:00Z"/>
              <w:rFonts w:eastAsia="Times New Roman"/>
              <w:sz w:val="24"/>
              <w:szCs w:val="24"/>
            </w:rPr>
          </w:rPrChange>
        </w:rPr>
      </w:pPr>
      <w:ins w:id="808" w:author="Lepine, Kyle" w:date="2020-12-03T22:39:00Z">
        <w:r w:rsidRPr="005D6091">
          <w:rPr>
            <w:rFonts w:eastAsia="Times New Roman"/>
            <w:color w:val="303030"/>
            <w:sz w:val="16"/>
            <w:szCs w:val="16"/>
            <w:shd w:val="clear" w:color="auto" w:fill="FFFFFF"/>
            <w:rPrChange w:id="809" w:author="Lepine, Kyle" w:date="2020-12-03T22:40:00Z">
              <w:rPr>
                <w:rFonts w:ascii="Arial" w:eastAsia="Times New Roman" w:hAnsi="Arial" w:cs="Arial"/>
                <w:color w:val="303030"/>
                <w:shd w:val="clear" w:color="auto" w:fill="FFFFFF"/>
              </w:rPr>
            </w:rPrChange>
          </w:rPr>
          <w:t xml:space="preserve">Lee, Yeong </w:t>
        </w:r>
        <w:proofErr w:type="spellStart"/>
        <w:r w:rsidRPr="005D6091">
          <w:rPr>
            <w:rFonts w:eastAsia="Times New Roman"/>
            <w:color w:val="303030"/>
            <w:sz w:val="16"/>
            <w:szCs w:val="16"/>
            <w:shd w:val="clear" w:color="auto" w:fill="FFFFFF"/>
            <w:rPrChange w:id="810" w:author="Lepine, Kyle" w:date="2020-12-03T22:40:00Z">
              <w:rPr>
                <w:rFonts w:ascii="Arial" w:eastAsia="Times New Roman" w:hAnsi="Arial" w:cs="Arial"/>
                <w:color w:val="303030"/>
                <w:shd w:val="clear" w:color="auto" w:fill="FFFFFF"/>
              </w:rPr>
            </w:rPrChange>
          </w:rPr>
          <w:t>Guk</w:t>
        </w:r>
        <w:proofErr w:type="spellEnd"/>
        <w:r w:rsidRPr="005D6091">
          <w:rPr>
            <w:rFonts w:eastAsia="Times New Roman"/>
            <w:color w:val="303030"/>
            <w:sz w:val="16"/>
            <w:szCs w:val="16"/>
            <w:shd w:val="clear" w:color="auto" w:fill="FFFFFF"/>
            <w:rPrChange w:id="811" w:author="Lepine, Kyle" w:date="2020-12-03T22:40:00Z">
              <w:rPr>
                <w:rFonts w:ascii="Arial" w:eastAsia="Times New Roman" w:hAnsi="Arial" w:cs="Arial"/>
                <w:color w:val="303030"/>
                <w:shd w:val="clear" w:color="auto" w:fill="FFFFFF"/>
              </w:rPr>
            </w:rPrChange>
          </w:rPr>
          <w:t xml:space="preserve"> et al. “Complications and Socioeconomic Costs Associated </w:t>
        </w:r>
        <w:proofErr w:type="gramStart"/>
        <w:r w:rsidRPr="005D6091">
          <w:rPr>
            <w:rFonts w:eastAsia="Times New Roman"/>
            <w:color w:val="303030"/>
            <w:sz w:val="16"/>
            <w:szCs w:val="16"/>
            <w:shd w:val="clear" w:color="auto" w:fill="FFFFFF"/>
            <w:rPrChange w:id="812" w:author="Lepine, Kyle" w:date="2020-12-03T22:40:00Z">
              <w:rPr>
                <w:rFonts w:ascii="Arial" w:eastAsia="Times New Roman" w:hAnsi="Arial" w:cs="Arial"/>
                <w:color w:val="303030"/>
                <w:shd w:val="clear" w:color="auto" w:fill="FFFFFF"/>
              </w:rPr>
            </w:rPrChange>
          </w:rPr>
          <w:t>With</w:t>
        </w:r>
        <w:proofErr w:type="gramEnd"/>
        <w:r w:rsidRPr="005D6091">
          <w:rPr>
            <w:rFonts w:eastAsia="Times New Roman"/>
            <w:color w:val="303030"/>
            <w:sz w:val="16"/>
            <w:szCs w:val="16"/>
            <w:shd w:val="clear" w:color="auto" w:fill="FFFFFF"/>
            <w:rPrChange w:id="813" w:author="Lepine, Kyle" w:date="2020-12-03T22:40:00Z">
              <w:rPr>
                <w:rFonts w:ascii="Arial" w:eastAsia="Times New Roman" w:hAnsi="Arial" w:cs="Arial"/>
                <w:color w:val="303030"/>
                <w:shd w:val="clear" w:color="auto" w:fill="FFFFFF"/>
              </w:rPr>
            </w:rPrChange>
          </w:rPr>
          <w:t xml:space="preserve"> Falls in the Elderly Population.” </w:t>
        </w:r>
        <w:r w:rsidRPr="005D6091">
          <w:rPr>
            <w:rFonts w:eastAsia="Times New Roman"/>
            <w:i/>
            <w:iCs/>
            <w:color w:val="303030"/>
            <w:sz w:val="16"/>
            <w:szCs w:val="16"/>
            <w:shd w:val="clear" w:color="auto" w:fill="FFFFFF"/>
            <w:rPrChange w:id="814" w:author="Lepine, Kyle" w:date="2020-12-03T22:40:00Z">
              <w:rPr>
                <w:rFonts w:ascii="Arial" w:eastAsia="Times New Roman" w:hAnsi="Arial" w:cs="Arial"/>
                <w:i/>
                <w:iCs/>
                <w:color w:val="303030"/>
                <w:shd w:val="clear" w:color="auto" w:fill="FFFFFF"/>
              </w:rPr>
            </w:rPrChange>
          </w:rPr>
          <w:t>Annals of rehabilitation medicine</w:t>
        </w:r>
        <w:r w:rsidRPr="005D6091">
          <w:rPr>
            <w:rFonts w:eastAsia="Times New Roman"/>
            <w:color w:val="303030"/>
            <w:sz w:val="16"/>
            <w:szCs w:val="16"/>
            <w:shd w:val="clear" w:color="auto" w:fill="FFFFFF"/>
            <w:rPrChange w:id="815" w:author="Lepine, Kyle" w:date="2020-12-03T22:40:00Z">
              <w:rPr>
                <w:rFonts w:ascii="Arial" w:eastAsia="Times New Roman" w:hAnsi="Arial" w:cs="Arial"/>
                <w:color w:val="303030"/>
                <w:shd w:val="clear" w:color="auto" w:fill="FFFFFF"/>
              </w:rPr>
            </w:rPrChange>
          </w:rPr>
          <w:t> vol. 42,1 (2018): 120-129. doi:10.5535/arm.2018.42.1.120</w:t>
        </w:r>
      </w:ins>
    </w:p>
    <w:p w14:paraId="50C4412F" w14:textId="4BBADE46" w:rsidR="00704238" w:rsidRDefault="00704238" w:rsidP="00704238">
      <w:pPr>
        <w:pStyle w:val="references"/>
        <w:numPr>
          <w:ilvl w:val="0"/>
          <w:numId w:val="3"/>
        </w:numPr>
      </w:pPr>
      <w:del w:id="816" w:author="Koch, Logan M" w:date="2020-12-03T19:35:00Z">
        <w:r w:rsidDel="00E41203">
          <w:delText>.</w:delText>
        </w:r>
      </w:del>
    </w:p>
    <w:p w14:paraId="03AE88C8" w14:textId="300ABA55" w:rsidR="00704238" w:rsidRPr="00A91CC6" w:rsidDel="006132BC" w:rsidRDefault="00704238">
      <w:pPr>
        <w:pStyle w:val="references"/>
        <w:ind w:left="360"/>
        <w:rPr>
          <w:del w:id="817" w:author="Sanborn, Mason A" w:date="2020-12-02T04:03:00Z"/>
        </w:rPr>
        <w:sectPr w:rsidR="00704238" w:rsidRPr="00A91CC6" w:rsidDel="006132BC">
          <w:type w:val="continuous"/>
          <w:pgSz w:w="12240" w:h="15840"/>
          <w:pgMar w:top="1080" w:right="893" w:bottom="1440" w:left="893" w:header="0" w:footer="720" w:gutter="0"/>
          <w:cols w:num="2" w:space="360"/>
          <w:formProt w:val="0"/>
          <w:docGrid w:linePitch="360" w:charSpace="8192"/>
        </w:sectPr>
        <w:pPrChange w:id="818" w:author="Sanborn, Mason A" w:date="2020-12-02T04:03:00Z">
          <w:pPr>
            <w:pStyle w:val="references"/>
            <w:numPr>
              <w:numId w:val="3"/>
            </w:numPr>
            <w:tabs>
              <w:tab w:val="num" w:pos="360"/>
            </w:tabs>
            <w:ind w:left="360" w:hanging="360"/>
          </w:pPr>
        </w:pPrChange>
      </w:pPr>
      <w:del w:id="819" w:author="Sanborn, Mason A" w:date="2020-12-02T04:03:00Z">
        <w:r w:rsidDel="006132BC">
          <w:delText>.</w:delText>
        </w:r>
      </w:del>
    </w:p>
    <w:p w14:paraId="4A8551E9" w14:textId="77777777" w:rsidR="00FC63F0" w:rsidRDefault="00F85578">
      <w:pPr>
        <w:pStyle w:val="references"/>
        <w:ind w:left="360"/>
        <w:pPrChange w:id="820" w:author="Sanborn, Mason A" w:date="2020-12-02T04:03:00Z">
          <w:pPr>
            <w:jc w:val="both"/>
          </w:pPr>
        </w:pPrChange>
      </w:pPr>
    </w:p>
    <w:sectPr w:rsidR="00FC63F0" w:rsidSect="003605A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9BDF76" w14:textId="77777777" w:rsidR="00F85578" w:rsidRDefault="00F85578">
      <w:r>
        <w:separator/>
      </w:r>
    </w:p>
  </w:endnote>
  <w:endnote w:type="continuationSeparator" w:id="0">
    <w:p w14:paraId="72413548" w14:textId="77777777" w:rsidR="00F85578" w:rsidRDefault="00F855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D0D68" w14:textId="77777777" w:rsidR="001940B0" w:rsidRDefault="00F855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50631" w14:textId="77777777" w:rsidR="001940B0" w:rsidRDefault="00F85578">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96C278" w14:textId="77777777" w:rsidR="00F85578" w:rsidRDefault="00F85578">
      <w:r>
        <w:separator/>
      </w:r>
    </w:p>
  </w:footnote>
  <w:footnote w:type="continuationSeparator" w:id="0">
    <w:p w14:paraId="4C067ADB" w14:textId="77777777" w:rsidR="00F85578" w:rsidRDefault="00F855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281B57"/>
    <w:multiLevelType w:val="multilevel"/>
    <w:tmpl w:val="FAC26F88"/>
    <w:lvl w:ilvl="0">
      <w:start w:val="1"/>
      <w:numFmt w:val="upperRoman"/>
      <w:pStyle w:val="Heading1"/>
      <w:lvlText w:val="%1."/>
      <w:lvlJc w:val="center"/>
      <w:pPr>
        <w:tabs>
          <w:tab w:val="num" w:pos="3690"/>
        </w:tabs>
        <w:ind w:left="0" w:firstLine="216"/>
      </w:pPr>
      <w:rPr>
        <w:rFonts w:cs="Times New Roman"/>
        <w:caps w:val="0"/>
        <w:smallCaps w:val="0"/>
        <w:strike w:val="0"/>
        <w:dstrike w:val="0"/>
        <w:vanish w:val="0"/>
        <w:color w:val="auto"/>
        <w:position w:val="0"/>
        <w:sz w:val="20"/>
        <w:szCs w:val="20"/>
        <w:vertAlign w:val="baseline"/>
      </w:rPr>
    </w:lvl>
    <w:lvl w:ilvl="1">
      <w:start w:val="1"/>
      <w:numFmt w:val="upperLetter"/>
      <w:pStyle w:val="Heading2"/>
      <w:lvlText w:val="%2."/>
      <w:lvlJc w:val="left"/>
      <w:pPr>
        <w:tabs>
          <w:tab w:val="num" w:pos="4194"/>
        </w:tabs>
        <w:ind w:left="4122" w:hanging="288"/>
      </w:pPr>
      <w:rPr>
        <w:rFonts w:cs="Times New Roman"/>
        <w:b w:val="0"/>
        <w:bCs w:val="0"/>
        <w:i/>
        <w:iCs/>
        <w:caps w:val="0"/>
        <w:smallCaps w:val="0"/>
        <w:strike w:val="0"/>
        <w:dstrike w:val="0"/>
        <w:vanish w:val="0"/>
        <w:color w:val="auto"/>
        <w:position w:val="0"/>
        <w:sz w:val="20"/>
        <w:szCs w:val="20"/>
        <w:vertAlign w:val="baseline"/>
      </w:rPr>
    </w:lvl>
    <w:lvl w:ilvl="2">
      <w:start w:val="1"/>
      <w:numFmt w:val="decimal"/>
      <w:pStyle w:val="Heading3"/>
      <w:lvlText w:val="%3)"/>
      <w:lvlJc w:val="left"/>
      <w:pPr>
        <w:tabs>
          <w:tab w:val="num" w:pos="3654"/>
        </w:tabs>
        <w:ind w:left="0" w:firstLine="180"/>
      </w:pPr>
      <w:rPr>
        <w:rFonts w:cs="Times New Roman"/>
        <w:b w:val="0"/>
        <w:bCs w:val="0"/>
        <w:i/>
        <w:iCs/>
        <w:caps w:val="0"/>
        <w:smallCaps w:val="0"/>
        <w:strike w:val="0"/>
        <w:dstrike w:val="0"/>
        <w:vanish w:val="0"/>
        <w:color w:val="auto"/>
        <w:position w:val="0"/>
        <w:sz w:val="20"/>
        <w:szCs w:val="20"/>
        <w:vertAlign w:val="baseline"/>
      </w:rPr>
    </w:lvl>
    <w:lvl w:ilvl="3">
      <w:start w:val="1"/>
      <w:numFmt w:val="lowerLetter"/>
      <w:pStyle w:val="Heading4"/>
      <w:lvlText w:val="%4)"/>
      <w:lvlJc w:val="left"/>
      <w:pPr>
        <w:tabs>
          <w:tab w:val="num" w:pos="3744"/>
        </w:tabs>
        <w:ind w:left="0" w:firstLine="360"/>
      </w:pPr>
      <w:rPr>
        <w:rFonts w:cs="Times New Roman"/>
        <w:b w:val="0"/>
        <w:bCs w:val="0"/>
        <w:i/>
        <w:iCs/>
        <w:sz w:val="20"/>
        <w:szCs w:val="20"/>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9754FD3"/>
    <w:multiLevelType w:val="multilevel"/>
    <w:tmpl w:val="18FCEF4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280E5352"/>
    <w:multiLevelType w:val="multilevel"/>
    <w:tmpl w:val="1292B2C2"/>
    <w:lvl w:ilvl="0">
      <w:start w:val="1"/>
      <w:numFmt w:val="upperRoman"/>
      <w:lvlText w:val="%1."/>
      <w:lvlJc w:val="center"/>
      <w:pPr>
        <w:tabs>
          <w:tab w:val="num" w:pos="3690"/>
        </w:tabs>
        <w:ind w:left="0" w:firstLine="216"/>
      </w:pPr>
    </w:lvl>
    <w:lvl w:ilvl="1">
      <w:start w:val="1"/>
      <w:numFmt w:val="upperLetter"/>
      <w:lvlText w:val="%2."/>
      <w:lvlJc w:val="left"/>
      <w:pPr>
        <w:tabs>
          <w:tab w:val="num" w:pos="4194"/>
        </w:tabs>
        <w:ind w:left="4122" w:hanging="288"/>
      </w:pPr>
      <w:rPr>
        <w:rFonts w:cs="Times New Roman"/>
        <w:b w:val="0"/>
        <w:bCs w:val="0"/>
        <w:i/>
        <w:iCs/>
        <w:caps w:val="0"/>
        <w:smallCaps w:val="0"/>
        <w:strike w:val="0"/>
        <w:dstrike w:val="0"/>
        <w:vanish w:val="0"/>
        <w:color w:val="auto"/>
        <w:position w:val="0"/>
        <w:sz w:val="20"/>
        <w:szCs w:val="20"/>
        <w:vertAlign w:val="baseline"/>
      </w:rPr>
    </w:lvl>
    <w:lvl w:ilvl="2">
      <w:start w:val="1"/>
      <w:numFmt w:val="decimal"/>
      <w:lvlText w:val="%3)"/>
      <w:lvlJc w:val="left"/>
      <w:pPr>
        <w:tabs>
          <w:tab w:val="num" w:pos="3654"/>
        </w:tabs>
        <w:ind w:left="0" w:firstLine="180"/>
      </w:pPr>
      <w:rPr>
        <w:rFonts w:cs="Times New Roman"/>
        <w:b w:val="0"/>
        <w:bCs w:val="0"/>
        <w:i/>
        <w:iCs/>
        <w:caps w:val="0"/>
        <w:smallCaps w:val="0"/>
        <w:strike w:val="0"/>
        <w:dstrike w:val="0"/>
        <w:vanish w:val="0"/>
        <w:color w:val="auto"/>
        <w:position w:val="0"/>
        <w:sz w:val="20"/>
        <w:szCs w:val="20"/>
        <w:vertAlign w:val="baseline"/>
      </w:rPr>
    </w:lvl>
    <w:lvl w:ilvl="3">
      <w:start w:val="1"/>
      <w:numFmt w:val="lowerLetter"/>
      <w:lvlText w:val="%4)"/>
      <w:lvlJc w:val="left"/>
      <w:pPr>
        <w:tabs>
          <w:tab w:val="num" w:pos="3744"/>
        </w:tabs>
        <w:ind w:left="0" w:firstLine="360"/>
      </w:pPr>
      <w:rPr>
        <w:rFonts w:cs="Times New Roman"/>
        <w:b w:val="0"/>
        <w:bCs w:val="0"/>
        <w:i/>
        <w:iCs/>
        <w:sz w:val="20"/>
        <w:szCs w:val="20"/>
      </w:rPr>
    </w:lvl>
    <w:lvl w:ilvl="4">
      <w:start w:val="1"/>
      <w:numFmt w:val="none"/>
      <w:suff w:val="nothing"/>
      <w:lvlText w:val=""/>
      <w:lvlJc w:val="left"/>
      <w:pPr>
        <w:tabs>
          <w:tab w:val="num" w:pos="6354"/>
        </w:tabs>
        <w:ind w:left="5994" w:firstLine="0"/>
      </w:pPr>
      <w:rPr>
        <w:rFonts w:cs="Times New Roman"/>
      </w:rPr>
    </w:lvl>
    <w:lvl w:ilvl="5">
      <w:start w:val="1"/>
      <w:numFmt w:val="lowerLetter"/>
      <w:lvlText w:val="(%6)"/>
      <w:lvlJc w:val="left"/>
      <w:pPr>
        <w:tabs>
          <w:tab w:val="num" w:pos="7074"/>
        </w:tabs>
        <w:ind w:left="6714" w:firstLine="0"/>
      </w:pPr>
      <w:rPr>
        <w:rFonts w:cs="Times New Roman"/>
      </w:rPr>
    </w:lvl>
    <w:lvl w:ilvl="6">
      <w:start w:val="1"/>
      <w:numFmt w:val="lowerRoman"/>
      <w:lvlText w:val="(%7)"/>
      <w:lvlJc w:val="left"/>
      <w:pPr>
        <w:tabs>
          <w:tab w:val="num" w:pos="7794"/>
        </w:tabs>
        <w:ind w:left="7434" w:firstLine="0"/>
      </w:pPr>
      <w:rPr>
        <w:rFonts w:cs="Times New Roman"/>
      </w:rPr>
    </w:lvl>
    <w:lvl w:ilvl="7">
      <w:start w:val="1"/>
      <w:numFmt w:val="lowerLetter"/>
      <w:lvlText w:val="(%8)"/>
      <w:lvlJc w:val="left"/>
      <w:pPr>
        <w:tabs>
          <w:tab w:val="num" w:pos="8514"/>
        </w:tabs>
        <w:ind w:left="8154" w:firstLine="0"/>
      </w:pPr>
      <w:rPr>
        <w:rFonts w:cs="Times New Roman"/>
      </w:rPr>
    </w:lvl>
    <w:lvl w:ilvl="8">
      <w:start w:val="1"/>
      <w:numFmt w:val="lowerRoman"/>
      <w:lvlText w:val="(%9)"/>
      <w:lvlJc w:val="left"/>
      <w:pPr>
        <w:tabs>
          <w:tab w:val="num" w:pos="9234"/>
        </w:tabs>
        <w:ind w:left="8874" w:firstLine="0"/>
      </w:pPr>
      <w:rPr>
        <w:rFonts w:cs="Times New Roman"/>
      </w:rPr>
    </w:lvl>
  </w:abstractNum>
  <w:abstractNum w:abstractNumId="3" w15:restartNumberingAfterBreak="0">
    <w:nsid w:val="3CA84C7B"/>
    <w:multiLevelType w:val="multilevel"/>
    <w:tmpl w:val="97A29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FE141EB"/>
    <w:multiLevelType w:val="multilevel"/>
    <w:tmpl w:val="8E12D696"/>
    <w:lvl w:ilvl="0">
      <w:start w:val="9"/>
      <w:numFmt w:val="upperRoman"/>
      <w:lvlText w:val="%1."/>
      <w:lvlJc w:val="center"/>
      <w:pPr>
        <w:tabs>
          <w:tab w:val="num" w:pos="3690"/>
        </w:tabs>
        <w:ind w:left="0" w:firstLine="216"/>
      </w:pPr>
      <w:rPr>
        <w:rFonts w:hint="default"/>
      </w:rPr>
    </w:lvl>
    <w:lvl w:ilvl="1">
      <w:start w:val="1"/>
      <w:numFmt w:val="upperLetter"/>
      <w:lvlText w:val="%2."/>
      <w:lvlJc w:val="left"/>
      <w:pPr>
        <w:tabs>
          <w:tab w:val="num" w:pos="4194"/>
        </w:tabs>
        <w:ind w:left="4122" w:hanging="288"/>
      </w:pPr>
      <w:rPr>
        <w:rFonts w:cs="Times New Roman" w:hint="default"/>
        <w:b w:val="0"/>
        <w:bCs w:val="0"/>
        <w:i/>
        <w:iCs/>
        <w:caps w:val="0"/>
        <w:smallCaps w:val="0"/>
        <w:strike w:val="0"/>
        <w:dstrike w:val="0"/>
        <w:vanish w:val="0"/>
        <w:color w:val="auto"/>
        <w:position w:val="0"/>
        <w:sz w:val="20"/>
        <w:szCs w:val="20"/>
        <w:vertAlign w:val="baseline"/>
      </w:rPr>
    </w:lvl>
    <w:lvl w:ilvl="2">
      <w:start w:val="1"/>
      <w:numFmt w:val="decimal"/>
      <w:lvlText w:val="%3)"/>
      <w:lvlJc w:val="left"/>
      <w:pPr>
        <w:tabs>
          <w:tab w:val="num" w:pos="3654"/>
        </w:tabs>
        <w:ind w:left="0" w:firstLine="180"/>
      </w:pPr>
      <w:rPr>
        <w:rFonts w:cs="Times New Roman" w:hint="default"/>
        <w:b w:val="0"/>
        <w:bCs w:val="0"/>
        <w:i/>
        <w:iCs/>
        <w:caps w:val="0"/>
        <w:smallCaps w:val="0"/>
        <w:strike w:val="0"/>
        <w:dstrike w:val="0"/>
        <w:vanish w:val="0"/>
        <w:color w:val="auto"/>
        <w:position w:val="0"/>
        <w:sz w:val="20"/>
        <w:szCs w:val="20"/>
        <w:vertAlign w:val="baseline"/>
      </w:rPr>
    </w:lvl>
    <w:lvl w:ilvl="3">
      <w:start w:val="1"/>
      <w:numFmt w:val="lowerLetter"/>
      <w:lvlText w:val="%4)"/>
      <w:lvlJc w:val="left"/>
      <w:pPr>
        <w:tabs>
          <w:tab w:val="num" w:pos="3744"/>
        </w:tabs>
        <w:ind w:left="0" w:firstLine="360"/>
      </w:pPr>
      <w:rPr>
        <w:rFonts w:cs="Times New Roman" w:hint="default"/>
        <w:b w:val="0"/>
        <w:bCs w:val="0"/>
        <w:i/>
        <w:iCs/>
        <w:sz w:val="20"/>
        <w:szCs w:val="20"/>
      </w:rPr>
    </w:lvl>
    <w:lvl w:ilvl="4">
      <w:start w:val="1"/>
      <w:numFmt w:val="none"/>
      <w:suff w:val="nothing"/>
      <w:lvlText w:val=""/>
      <w:lvlJc w:val="left"/>
      <w:pPr>
        <w:ind w:left="5994" w:firstLine="0"/>
      </w:pPr>
      <w:rPr>
        <w:rFonts w:cs="Times New Roman" w:hint="default"/>
      </w:rPr>
    </w:lvl>
    <w:lvl w:ilvl="5">
      <w:start w:val="1"/>
      <w:numFmt w:val="lowerLetter"/>
      <w:lvlText w:val="(%6)"/>
      <w:lvlJc w:val="left"/>
      <w:pPr>
        <w:tabs>
          <w:tab w:val="num" w:pos="7074"/>
        </w:tabs>
        <w:ind w:left="6714" w:firstLine="0"/>
      </w:pPr>
      <w:rPr>
        <w:rFonts w:cs="Times New Roman" w:hint="default"/>
      </w:rPr>
    </w:lvl>
    <w:lvl w:ilvl="6">
      <w:start w:val="1"/>
      <w:numFmt w:val="lowerRoman"/>
      <w:lvlText w:val="(%7)"/>
      <w:lvlJc w:val="left"/>
      <w:pPr>
        <w:tabs>
          <w:tab w:val="num" w:pos="7794"/>
        </w:tabs>
        <w:ind w:left="7434" w:firstLine="0"/>
      </w:pPr>
      <w:rPr>
        <w:rFonts w:cs="Times New Roman" w:hint="default"/>
      </w:rPr>
    </w:lvl>
    <w:lvl w:ilvl="7">
      <w:start w:val="1"/>
      <w:numFmt w:val="lowerLetter"/>
      <w:lvlText w:val="(%8)"/>
      <w:lvlJc w:val="left"/>
      <w:pPr>
        <w:tabs>
          <w:tab w:val="num" w:pos="8514"/>
        </w:tabs>
        <w:ind w:left="8154" w:firstLine="0"/>
      </w:pPr>
      <w:rPr>
        <w:rFonts w:cs="Times New Roman" w:hint="default"/>
      </w:rPr>
    </w:lvl>
    <w:lvl w:ilvl="8">
      <w:start w:val="1"/>
      <w:numFmt w:val="lowerRoman"/>
      <w:lvlText w:val="(%9)"/>
      <w:lvlJc w:val="left"/>
      <w:pPr>
        <w:tabs>
          <w:tab w:val="num" w:pos="9234"/>
        </w:tabs>
        <w:ind w:left="8874" w:firstLine="0"/>
      </w:pPr>
      <w:rPr>
        <w:rFonts w:cs="Times New Roman" w:hint="default"/>
      </w:rPr>
    </w:lvl>
  </w:abstractNum>
  <w:abstractNum w:abstractNumId="5" w15:restartNumberingAfterBreak="0">
    <w:nsid w:val="52F8488E"/>
    <w:multiLevelType w:val="multilevel"/>
    <w:tmpl w:val="84201F3A"/>
    <w:lvl w:ilvl="0">
      <w:start w:val="1"/>
      <w:numFmt w:val="decimal"/>
      <w:lvlText w:val="[%1]"/>
      <w:lvlJc w:val="left"/>
      <w:pPr>
        <w:tabs>
          <w:tab w:val="num" w:pos="360"/>
        </w:tabs>
        <w:ind w:left="360" w:hanging="360"/>
      </w:pPr>
      <w:rPr>
        <w:rFonts w:cs="Times New Roman"/>
        <w:b w:val="0"/>
        <w:bCs w:val="0"/>
        <w:i w:val="0"/>
        <w:iCs w:val="0"/>
        <w:sz w:val="16"/>
        <w:szCs w:val="16"/>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0"/>
  </w:num>
  <w:num w:numId="2">
    <w:abstractNumId w:val="2"/>
  </w:num>
  <w:num w:numId="3">
    <w:abstractNumId w:val="5"/>
  </w:num>
  <w:num w:numId="4">
    <w:abstractNumId w:val="3"/>
  </w:num>
  <w:num w:numId="5">
    <w:abstractNumId w:val="1"/>
  </w:num>
  <w:num w:numId="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urris, Gavin B">
    <w15:presenceInfo w15:providerId="None" w15:userId="Burris, Gavin B"/>
  </w15:person>
  <w15:person w15:author="Sanborn, Mason A">
    <w15:presenceInfo w15:providerId="AD" w15:userId="S::sa99@live.missouristate.edu::107adf26-7995-4215-8617-456b05c1f78c"/>
  </w15:person>
  <w15:person w15:author="Koch, Logan M">
    <w15:presenceInfo w15:providerId="AD" w15:userId="S::kcr35@live.missouristate.edu::a8ab7ae8-f33c-431b-b7e0-1a1f8f7b85e0"/>
  </w15:person>
  <w15:person w15:author="Lepine, Kyle">
    <w15:presenceInfo w15:providerId="AD" w15:userId="S::kml2008@live.missouristate.edu::492187a9-1b31-45c8-b638-332600ea0159"/>
  </w15:person>
  <w15:person w15:author="Logan Kilfoy">
    <w15:presenceInfo w15:providerId="Windows Live" w15:userId="21a43fc68c2fe06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revisionView w:markup="0" w:inkAnnotations="0"/>
  <w:trackRevisions/>
  <w:documentProtection w:edit="trackedChanges" w:enforcement="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Q2NTI0MjMxMjcwNjNU0lEKTi0uzszPAykwrgUAWGo+JSwAAAA="/>
  </w:docVars>
  <w:rsids>
    <w:rsidRoot w:val="00FD3DA9"/>
    <w:rsid w:val="00000789"/>
    <w:rsid w:val="0000421B"/>
    <w:rsid w:val="000406C8"/>
    <w:rsid w:val="0004108F"/>
    <w:rsid w:val="00070FBD"/>
    <w:rsid w:val="000A082B"/>
    <w:rsid w:val="000B0060"/>
    <w:rsid w:val="000B6505"/>
    <w:rsid w:val="000C38D0"/>
    <w:rsid w:val="000C4CF5"/>
    <w:rsid w:val="000E0244"/>
    <w:rsid w:val="000E6BB7"/>
    <w:rsid w:val="000F5260"/>
    <w:rsid w:val="00122F2C"/>
    <w:rsid w:val="00124A13"/>
    <w:rsid w:val="0012530D"/>
    <w:rsid w:val="0012692B"/>
    <w:rsid w:val="00140944"/>
    <w:rsid w:val="00192701"/>
    <w:rsid w:val="001B0276"/>
    <w:rsid w:val="001D1073"/>
    <w:rsid w:val="001D4101"/>
    <w:rsid w:val="00200915"/>
    <w:rsid w:val="00213CEE"/>
    <w:rsid w:val="002252C4"/>
    <w:rsid w:val="002311E5"/>
    <w:rsid w:val="00257FCD"/>
    <w:rsid w:val="00275566"/>
    <w:rsid w:val="00284146"/>
    <w:rsid w:val="002904B0"/>
    <w:rsid w:val="00297688"/>
    <w:rsid w:val="002E0A55"/>
    <w:rsid w:val="002E4FD3"/>
    <w:rsid w:val="002F2134"/>
    <w:rsid w:val="003157B8"/>
    <w:rsid w:val="00322FA3"/>
    <w:rsid w:val="003479C9"/>
    <w:rsid w:val="003605AE"/>
    <w:rsid w:val="00375460"/>
    <w:rsid w:val="00385A65"/>
    <w:rsid w:val="003A753B"/>
    <w:rsid w:val="003C42C5"/>
    <w:rsid w:val="003C61BC"/>
    <w:rsid w:val="003C675F"/>
    <w:rsid w:val="003D2C30"/>
    <w:rsid w:val="003E0EE1"/>
    <w:rsid w:val="003E1A25"/>
    <w:rsid w:val="003E5765"/>
    <w:rsid w:val="003E7996"/>
    <w:rsid w:val="003F0606"/>
    <w:rsid w:val="00403984"/>
    <w:rsid w:val="00414131"/>
    <w:rsid w:val="004442F2"/>
    <w:rsid w:val="004629EA"/>
    <w:rsid w:val="0046413D"/>
    <w:rsid w:val="004A1094"/>
    <w:rsid w:val="004F02B2"/>
    <w:rsid w:val="00500C4E"/>
    <w:rsid w:val="00516613"/>
    <w:rsid w:val="00521710"/>
    <w:rsid w:val="00540184"/>
    <w:rsid w:val="00553182"/>
    <w:rsid w:val="005607E1"/>
    <w:rsid w:val="00561243"/>
    <w:rsid w:val="00573D06"/>
    <w:rsid w:val="00575F70"/>
    <w:rsid w:val="00580ACB"/>
    <w:rsid w:val="005931E1"/>
    <w:rsid w:val="0059440F"/>
    <w:rsid w:val="005953FA"/>
    <w:rsid w:val="005B5ED7"/>
    <w:rsid w:val="005D6091"/>
    <w:rsid w:val="005E1880"/>
    <w:rsid w:val="005F2DA5"/>
    <w:rsid w:val="00603D09"/>
    <w:rsid w:val="006132BC"/>
    <w:rsid w:val="006706F3"/>
    <w:rsid w:val="006736EA"/>
    <w:rsid w:val="00691A3C"/>
    <w:rsid w:val="006C06E4"/>
    <w:rsid w:val="006C75D4"/>
    <w:rsid w:val="006D7996"/>
    <w:rsid w:val="00700C86"/>
    <w:rsid w:val="00704238"/>
    <w:rsid w:val="00722061"/>
    <w:rsid w:val="0072732A"/>
    <w:rsid w:val="00746D40"/>
    <w:rsid w:val="0077444D"/>
    <w:rsid w:val="00776D44"/>
    <w:rsid w:val="007837F2"/>
    <w:rsid w:val="00797B4D"/>
    <w:rsid w:val="007A0957"/>
    <w:rsid w:val="007C4DAA"/>
    <w:rsid w:val="007D3738"/>
    <w:rsid w:val="007E10F9"/>
    <w:rsid w:val="007E36FD"/>
    <w:rsid w:val="007F3DBA"/>
    <w:rsid w:val="00806B40"/>
    <w:rsid w:val="008128B5"/>
    <w:rsid w:val="00830878"/>
    <w:rsid w:val="0084576E"/>
    <w:rsid w:val="0086250C"/>
    <w:rsid w:val="008641AA"/>
    <w:rsid w:val="00890F12"/>
    <w:rsid w:val="008C097A"/>
    <w:rsid w:val="008E7BA4"/>
    <w:rsid w:val="008F23AD"/>
    <w:rsid w:val="008F57F1"/>
    <w:rsid w:val="00924422"/>
    <w:rsid w:val="00942F79"/>
    <w:rsid w:val="00944D4D"/>
    <w:rsid w:val="00962079"/>
    <w:rsid w:val="00966606"/>
    <w:rsid w:val="009951D9"/>
    <w:rsid w:val="00996AFE"/>
    <w:rsid w:val="009A18C8"/>
    <w:rsid w:val="009C3999"/>
    <w:rsid w:val="009C761E"/>
    <w:rsid w:val="009D1C1B"/>
    <w:rsid w:val="009E4B72"/>
    <w:rsid w:val="00A02C22"/>
    <w:rsid w:val="00A20294"/>
    <w:rsid w:val="00A44DEE"/>
    <w:rsid w:val="00A556C5"/>
    <w:rsid w:val="00A735A7"/>
    <w:rsid w:val="00A91CC6"/>
    <w:rsid w:val="00A93C77"/>
    <w:rsid w:val="00AD167B"/>
    <w:rsid w:val="00AE7812"/>
    <w:rsid w:val="00B1123C"/>
    <w:rsid w:val="00B50189"/>
    <w:rsid w:val="00B52595"/>
    <w:rsid w:val="00BA6227"/>
    <w:rsid w:val="00BA64BA"/>
    <w:rsid w:val="00BB6274"/>
    <w:rsid w:val="00BC6C93"/>
    <w:rsid w:val="00BC7467"/>
    <w:rsid w:val="00BE5386"/>
    <w:rsid w:val="00BF2157"/>
    <w:rsid w:val="00BF52B3"/>
    <w:rsid w:val="00BF7166"/>
    <w:rsid w:val="00C15E79"/>
    <w:rsid w:val="00C20DBC"/>
    <w:rsid w:val="00C42767"/>
    <w:rsid w:val="00C54027"/>
    <w:rsid w:val="00C651BD"/>
    <w:rsid w:val="00C8480C"/>
    <w:rsid w:val="00CA3F60"/>
    <w:rsid w:val="00CB242F"/>
    <w:rsid w:val="00CB7146"/>
    <w:rsid w:val="00CB7A69"/>
    <w:rsid w:val="00CC2F90"/>
    <w:rsid w:val="00CD0179"/>
    <w:rsid w:val="00CE0487"/>
    <w:rsid w:val="00D12DAB"/>
    <w:rsid w:val="00D202EE"/>
    <w:rsid w:val="00D27E46"/>
    <w:rsid w:val="00D5561A"/>
    <w:rsid w:val="00D56E05"/>
    <w:rsid w:val="00D76F18"/>
    <w:rsid w:val="00E368FB"/>
    <w:rsid w:val="00E41203"/>
    <w:rsid w:val="00E457F3"/>
    <w:rsid w:val="00EC5093"/>
    <w:rsid w:val="00F04F16"/>
    <w:rsid w:val="00F07258"/>
    <w:rsid w:val="00F1197A"/>
    <w:rsid w:val="00F47B9E"/>
    <w:rsid w:val="00F669CD"/>
    <w:rsid w:val="00F75BA9"/>
    <w:rsid w:val="00F85578"/>
    <w:rsid w:val="00F86454"/>
    <w:rsid w:val="00F931E2"/>
    <w:rsid w:val="00FB310C"/>
    <w:rsid w:val="00FB5712"/>
    <w:rsid w:val="00FC4497"/>
    <w:rsid w:val="00FD3DA9"/>
    <w:rsid w:val="00FE1FC2"/>
    <w:rsid w:val="00FF0DDA"/>
    <w:rsid w:val="00FF6B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95D28"/>
  <w15:chartTrackingRefBased/>
  <w15:docId w15:val="{998A895D-3928-244D-A53B-DE2180D56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DA9"/>
    <w:pPr>
      <w:suppressAutoHyphens/>
      <w:jc w:val="center"/>
    </w:pPr>
    <w:rPr>
      <w:rFonts w:ascii="Times New Roman" w:eastAsia="SimSun" w:hAnsi="Times New Roman" w:cs="Times New Roman"/>
      <w:sz w:val="20"/>
      <w:szCs w:val="20"/>
    </w:rPr>
  </w:style>
  <w:style w:type="paragraph" w:styleId="Heading1">
    <w:name w:val="heading 1"/>
    <w:basedOn w:val="Normal"/>
    <w:next w:val="Normal"/>
    <w:link w:val="Heading1Char"/>
    <w:qFormat/>
    <w:rsid w:val="00FD3DA9"/>
    <w:pPr>
      <w:keepNext/>
      <w:keepLines/>
      <w:numPr>
        <w:numId w:val="1"/>
      </w:numPr>
      <w:tabs>
        <w:tab w:val="left" w:pos="216"/>
      </w:tabs>
      <w:spacing w:before="160" w:after="80"/>
      <w:ind w:firstLine="0"/>
      <w:outlineLvl w:val="0"/>
    </w:pPr>
    <w:rPr>
      <w:smallCaps/>
    </w:rPr>
  </w:style>
  <w:style w:type="paragraph" w:styleId="Heading2">
    <w:name w:val="heading 2"/>
    <w:basedOn w:val="Normal"/>
    <w:next w:val="Normal"/>
    <w:link w:val="Heading2Char"/>
    <w:qFormat/>
    <w:rsid w:val="00FD3DA9"/>
    <w:pPr>
      <w:keepNext/>
      <w:keepLines/>
      <w:numPr>
        <w:ilvl w:val="1"/>
        <w:numId w:val="1"/>
      </w:numPr>
      <w:tabs>
        <w:tab w:val="left" w:pos="288"/>
      </w:tabs>
      <w:spacing w:before="120" w:after="60"/>
      <w:jc w:val="left"/>
      <w:outlineLvl w:val="1"/>
    </w:pPr>
    <w:rPr>
      <w:i/>
      <w:iCs/>
    </w:rPr>
  </w:style>
  <w:style w:type="paragraph" w:styleId="Heading3">
    <w:name w:val="heading 3"/>
    <w:basedOn w:val="Normal"/>
    <w:next w:val="Normal"/>
    <w:link w:val="Heading3Char"/>
    <w:qFormat/>
    <w:rsid w:val="00FD3DA9"/>
    <w:pPr>
      <w:numPr>
        <w:ilvl w:val="2"/>
        <w:numId w:val="1"/>
      </w:numPr>
      <w:spacing w:line="240" w:lineRule="exact"/>
      <w:ind w:firstLine="288"/>
      <w:jc w:val="both"/>
      <w:outlineLvl w:val="2"/>
    </w:pPr>
    <w:rPr>
      <w:i/>
      <w:iCs/>
    </w:rPr>
  </w:style>
  <w:style w:type="paragraph" w:styleId="Heading4">
    <w:name w:val="heading 4"/>
    <w:basedOn w:val="Normal"/>
    <w:next w:val="Normal"/>
    <w:link w:val="Heading4Char"/>
    <w:qFormat/>
    <w:rsid w:val="00FD3DA9"/>
    <w:pPr>
      <w:numPr>
        <w:ilvl w:val="3"/>
        <w:numId w:val="1"/>
      </w:numPr>
      <w:tabs>
        <w:tab w:val="left" w:pos="720"/>
      </w:tabs>
      <w:spacing w:before="40" w:after="40"/>
      <w:ind w:firstLine="504"/>
      <w:jc w:val="both"/>
      <w:outlineLvl w:val="3"/>
    </w:pPr>
    <w:rPr>
      <w:i/>
      <w:iCs/>
    </w:rPr>
  </w:style>
  <w:style w:type="paragraph" w:styleId="Heading5">
    <w:name w:val="heading 5"/>
    <w:basedOn w:val="Normal"/>
    <w:next w:val="Normal"/>
    <w:link w:val="Heading5Char"/>
    <w:qFormat/>
    <w:rsid w:val="00FD3DA9"/>
    <w:pPr>
      <w:tabs>
        <w:tab w:val="left" w:pos="360"/>
      </w:tabs>
      <w:spacing w:before="160" w:after="80"/>
      <w:outlineLvl w:val="4"/>
    </w:pPr>
    <w:rPr>
      <w:small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D3DA9"/>
    <w:rPr>
      <w:rFonts w:ascii="Times New Roman" w:eastAsia="SimSun" w:hAnsi="Times New Roman" w:cs="Times New Roman"/>
      <w:smallCaps/>
      <w:sz w:val="20"/>
      <w:szCs w:val="20"/>
    </w:rPr>
  </w:style>
  <w:style w:type="character" w:customStyle="1" w:styleId="Heading2Char">
    <w:name w:val="Heading 2 Char"/>
    <w:basedOn w:val="DefaultParagraphFont"/>
    <w:link w:val="Heading2"/>
    <w:rsid w:val="00FD3DA9"/>
    <w:rPr>
      <w:rFonts w:ascii="Times New Roman" w:eastAsia="SimSun" w:hAnsi="Times New Roman" w:cs="Times New Roman"/>
      <w:i/>
      <w:iCs/>
      <w:sz w:val="20"/>
      <w:szCs w:val="20"/>
    </w:rPr>
  </w:style>
  <w:style w:type="character" w:customStyle="1" w:styleId="Heading3Char">
    <w:name w:val="Heading 3 Char"/>
    <w:basedOn w:val="DefaultParagraphFont"/>
    <w:link w:val="Heading3"/>
    <w:rsid w:val="00FD3DA9"/>
    <w:rPr>
      <w:rFonts w:ascii="Times New Roman" w:eastAsia="SimSun" w:hAnsi="Times New Roman" w:cs="Times New Roman"/>
      <w:i/>
      <w:iCs/>
      <w:sz w:val="20"/>
      <w:szCs w:val="20"/>
    </w:rPr>
  </w:style>
  <w:style w:type="character" w:customStyle="1" w:styleId="Heading4Char">
    <w:name w:val="Heading 4 Char"/>
    <w:basedOn w:val="DefaultParagraphFont"/>
    <w:link w:val="Heading4"/>
    <w:rsid w:val="00FD3DA9"/>
    <w:rPr>
      <w:rFonts w:ascii="Times New Roman" w:eastAsia="SimSun" w:hAnsi="Times New Roman" w:cs="Times New Roman"/>
      <w:i/>
      <w:iCs/>
      <w:sz w:val="20"/>
      <w:szCs w:val="20"/>
    </w:rPr>
  </w:style>
  <w:style w:type="character" w:customStyle="1" w:styleId="Heading5Char">
    <w:name w:val="Heading 5 Char"/>
    <w:basedOn w:val="DefaultParagraphFont"/>
    <w:link w:val="Heading5"/>
    <w:rsid w:val="00FD3DA9"/>
    <w:rPr>
      <w:rFonts w:ascii="Times New Roman" w:eastAsia="SimSun" w:hAnsi="Times New Roman" w:cs="Times New Roman"/>
      <w:smallCaps/>
      <w:sz w:val="20"/>
      <w:szCs w:val="20"/>
    </w:rPr>
  </w:style>
  <w:style w:type="character" w:customStyle="1" w:styleId="BodyTextChar">
    <w:name w:val="Body Text Char"/>
    <w:link w:val="BodyText"/>
    <w:qFormat/>
    <w:rsid w:val="00FD3DA9"/>
    <w:rPr>
      <w:spacing w:val="-1"/>
      <w:lang w:val="x-none" w:eastAsia="x-none"/>
    </w:rPr>
  </w:style>
  <w:style w:type="character" w:customStyle="1" w:styleId="FooterChar">
    <w:name w:val="Footer Char"/>
    <w:basedOn w:val="DefaultParagraphFont"/>
    <w:link w:val="Footer"/>
    <w:qFormat/>
    <w:rsid w:val="00FD3DA9"/>
  </w:style>
  <w:style w:type="paragraph" w:styleId="BodyText">
    <w:name w:val="Body Text"/>
    <w:basedOn w:val="Normal"/>
    <w:link w:val="BodyTextChar"/>
    <w:rsid w:val="00FD3DA9"/>
    <w:pPr>
      <w:tabs>
        <w:tab w:val="left" w:pos="288"/>
      </w:tabs>
      <w:spacing w:after="120" w:line="228" w:lineRule="auto"/>
      <w:ind w:firstLine="288"/>
      <w:jc w:val="both"/>
    </w:pPr>
    <w:rPr>
      <w:rFonts w:asciiTheme="minorHAnsi" w:eastAsiaTheme="minorHAnsi" w:hAnsiTheme="minorHAnsi" w:cstheme="minorBidi"/>
      <w:spacing w:val="-1"/>
      <w:sz w:val="24"/>
      <w:szCs w:val="24"/>
      <w:lang w:val="x-none" w:eastAsia="x-none"/>
    </w:rPr>
  </w:style>
  <w:style w:type="character" w:customStyle="1" w:styleId="BodyTextChar1">
    <w:name w:val="Body Text Char1"/>
    <w:basedOn w:val="DefaultParagraphFont"/>
    <w:uiPriority w:val="99"/>
    <w:semiHidden/>
    <w:rsid w:val="00FD3DA9"/>
    <w:rPr>
      <w:rFonts w:ascii="Times New Roman" w:eastAsia="SimSun" w:hAnsi="Times New Roman" w:cs="Times New Roman"/>
      <w:sz w:val="20"/>
      <w:szCs w:val="20"/>
    </w:rPr>
  </w:style>
  <w:style w:type="paragraph" w:styleId="Caption">
    <w:name w:val="caption"/>
    <w:basedOn w:val="Normal"/>
    <w:qFormat/>
    <w:rsid w:val="00FD3DA9"/>
    <w:pPr>
      <w:suppressLineNumbers/>
      <w:spacing w:before="120" w:after="120"/>
    </w:pPr>
    <w:rPr>
      <w:rFonts w:cs="Arial"/>
      <w:i/>
      <w:iCs/>
      <w:sz w:val="24"/>
      <w:szCs w:val="24"/>
    </w:rPr>
  </w:style>
  <w:style w:type="paragraph" w:customStyle="1" w:styleId="Abstract">
    <w:name w:val="Abstract"/>
    <w:qFormat/>
    <w:rsid w:val="00FD3DA9"/>
    <w:pPr>
      <w:suppressAutoHyphens/>
      <w:spacing w:after="200"/>
      <w:ind w:firstLine="272"/>
      <w:jc w:val="both"/>
    </w:pPr>
    <w:rPr>
      <w:rFonts w:ascii="Times New Roman" w:eastAsia="SimSun" w:hAnsi="Times New Roman" w:cs="Times New Roman"/>
      <w:b/>
      <w:bCs/>
      <w:sz w:val="18"/>
      <w:szCs w:val="18"/>
    </w:rPr>
  </w:style>
  <w:style w:type="paragraph" w:customStyle="1" w:styleId="papertitle">
    <w:name w:val="paper title"/>
    <w:qFormat/>
    <w:rsid w:val="00FD3DA9"/>
    <w:pPr>
      <w:suppressAutoHyphens/>
      <w:spacing w:after="120"/>
      <w:jc w:val="center"/>
    </w:pPr>
    <w:rPr>
      <w:rFonts w:ascii="Times New Roman" w:eastAsia="MS Mincho" w:hAnsi="Times New Roman" w:cs="Times New Roman"/>
      <w:sz w:val="48"/>
      <w:szCs w:val="48"/>
    </w:rPr>
  </w:style>
  <w:style w:type="paragraph" w:customStyle="1" w:styleId="references">
    <w:name w:val="references"/>
    <w:qFormat/>
    <w:rsid w:val="00FD3DA9"/>
    <w:pPr>
      <w:suppressAutoHyphens/>
      <w:spacing w:after="50" w:line="180" w:lineRule="exact"/>
      <w:jc w:val="both"/>
    </w:pPr>
    <w:rPr>
      <w:rFonts w:ascii="Times New Roman" w:eastAsia="MS Mincho" w:hAnsi="Times New Roman" w:cs="Times New Roman"/>
      <w:sz w:val="16"/>
      <w:szCs w:val="16"/>
    </w:rPr>
  </w:style>
  <w:style w:type="paragraph" w:customStyle="1" w:styleId="Keywords">
    <w:name w:val="Keywords"/>
    <w:basedOn w:val="Abstract"/>
    <w:qFormat/>
    <w:rsid w:val="00FD3DA9"/>
    <w:pPr>
      <w:spacing w:after="120"/>
      <w:ind w:firstLine="274"/>
    </w:pPr>
    <w:rPr>
      <w:i/>
    </w:rPr>
  </w:style>
  <w:style w:type="paragraph" w:styleId="Footer">
    <w:name w:val="footer"/>
    <w:basedOn w:val="Normal"/>
    <w:link w:val="FooterChar"/>
    <w:rsid w:val="00FD3DA9"/>
    <w:pPr>
      <w:tabs>
        <w:tab w:val="center" w:pos="4680"/>
        <w:tab w:val="right" w:pos="9360"/>
      </w:tabs>
    </w:pPr>
    <w:rPr>
      <w:rFonts w:asciiTheme="minorHAnsi" w:eastAsiaTheme="minorHAnsi" w:hAnsiTheme="minorHAnsi" w:cstheme="minorBidi"/>
      <w:sz w:val="24"/>
      <w:szCs w:val="24"/>
    </w:rPr>
  </w:style>
  <w:style w:type="character" w:customStyle="1" w:styleId="FooterChar1">
    <w:name w:val="Footer Char1"/>
    <w:basedOn w:val="DefaultParagraphFont"/>
    <w:uiPriority w:val="99"/>
    <w:semiHidden/>
    <w:rsid w:val="00FD3DA9"/>
    <w:rPr>
      <w:rFonts w:ascii="Times New Roman" w:eastAsia="SimSun" w:hAnsi="Times New Roman" w:cs="Times New Roman"/>
      <w:sz w:val="20"/>
      <w:szCs w:val="20"/>
    </w:rPr>
  </w:style>
  <w:style w:type="paragraph" w:styleId="ListParagraph">
    <w:name w:val="List Paragraph"/>
    <w:basedOn w:val="Normal"/>
    <w:uiPriority w:val="34"/>
    <w:qFormat/>
    <w:rsid w:val="00FD3DA9"/>
    <w:pPr>
      <w:ind w:left="720"/>
      <w:contextualSpacing/>
    </w:pPr>
  </w:style>
  <w:style w:type="paragraph" w:styleId="BalloonText">
    <w:name w:val="Balloon Text"/>
    <w:basedOn w:val="Normal"/>
    <w:link w:val="BalloonTextChar"/>
    <w:uiPriority w:val="99"/>
    <w:semiHidden/>
    <w:unhideWhenUsed/>
    <w:rsid w:val="00275566"/>
    <w:rPr>
      <w:sz w:val="18"/>
      <w:szCs w:val="18"/>
    </w:rPr>
  </w:style>
  <w:style w:type="character" w:customStyle="1" w:styleId="BalloonTextChar">
    <w:name w:val="Balloon Text Char"/>
    <w:basedOn w:val="DefaultParagraphFont"/>
    <w:link w:val="BalloonText"/>
    <w:uiPriority w:val="99"/>
    <w:semiHidden/>
    <w:rsid w:val="00275566"/>
    <w:rPr>
      <w:rFonts w:ascii="Times New Roman" w:eastAsia="SimSun" w:hAnsi="Times New Roman" w:cs="Times New Roman"/>
      <w:sz w:val="18"/>
      <w:szCs w:val="18"/>
    </w:rPr>
  </w:style>
  <w:style w:type="character" w:styleId="Hyperlink">
    <w:name w:val="Hyperlink"/>
    <w:basedOn w:val="DefaultParagraphFont"/>
    <w:uiPriority w:val="99"/>
    <w:unhideWhenUsed/>
    <w:rsid w:val="008128B5"/>
    <w:rPr>
      <w:color w:val="0563C1" w:themeColor="hyperlink"/>
      <w:u w:val="single"/>
    </w:rPr>
  </w:style>
  <w:style w:type="character" w:styleId="UnresolvedMention">
    <w:name w:val="Unresolved Mention"/>
    <w:basedOn w:val="DefaultParagraphFont"/>
    <w:uiPriority w:val="99"/>
    <w:semiHidden/>
    <w:unhideWhenUsed/>
    <w:rsid w:val="008128B5"/>
    <w:rPr>
      <w:color w:val="605E5C"/>
      <w:shd w:val="clear" w:color="auto" w:fill="E1DFDD"/>
    </w:rPr>
  </w:style>
  <w:style w:type="table" w:styleId="TableGrid">
    <w:name w:val="Table Grid"/>
    <w:basedOn w:val="TableNormal"/>
    <w:uiPriority w:val="39"/>
    <w:rsid w:val="006C06E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695935">
      <w:bodyDiv w:val="1"/>
      <w:marLeft w:val="0"/>
      <w:marRight w:val="0"/>
      <w:marTop w:val="0"/>
      <w:marBottom w:val="0"/>
      <w:divBdr>
        <w:top w:val="none" w:sz="0" w:space="0" w:color="auto"/>
        <w:left w:val="none" w:sz="0" w:space="0" w:color="auto"/>
        <w:bottom w:val="none" w:sz="0" w:space="0" w:color="auto"/>
        <w:right w:val="none" w:sz="0" w:space="0" w:color="auto"/>
      </w:divBdr>
    </w:div>
    <w:div w:id="204877320">
      <w:bodyDiv w:val="1"/>
      <w:marLeft w:val="0"/>
      <w:marRight w:val="0"/>
      <w:marTop w:val="0"/>
      <w:marBottom w:val="0"/>
      <w:divBdr>
        <w:top w:val="none" w:sz="0" w:space="0" w:color="auto"/>
        <w:left w:val="none" w:sz="0" w:space="0" w:color="auto"/>
        <w:bottom w:val="none" w:sz="0" w:space="0" w:color="auto"/>
        <w:right w:val="none" w:sz="0" w:space="0" w:color="auto"/>
      </w:divBdr>
    </w:div>
    <w:div w:id="573468851">
      <w:bodyDiv w:val="1"/>
      <w:marLeft w:val="0"/>
      <w:marRight w:val="0"/>
      <w:marTop w:val="0"/>
      <w:marBottom w:val="0"/>
      <w:divBdr>
        <w:top w:val="none" w:sz="0" w:space="0" w:color="auto"/>
        <w:left w:val="none" w:sz="0" w:space="0" w:color="auto"/>
        <w:bottom w:val="none" w:sz="0" w:space="0" w:color="auto"/>
        <w:right w:val="none" w:sz="0" w:space="0" w:color="auto"/>
      </w:divBdr>
    </w:div>
    <w:div w:id="755253046">
      <w:bodyDiv w:val="1"/>
      <w:marLeft w:val="0"/>
      <w:marRight w:val="0"/>
      <w:marTop w:val="0"/>
      <w:marBottom w:val="0"/>
      <w:divBdr>
        <w:top w:val="none" w:sz="0" w:space="0" w:color="auto"/>
        <w:left w:val="none" w:sz="0" w:space="0" w:color="auto"/>
        <w:bottom w:val="none" w:sz="0" w:space="0" w:color="auto"/>
        <w:right w:val="none" w:sz="0" w:space="0" w:color="auto"/>
      </w:divBdr>
    </w:div>
    <w:div w:id="802772143">
      <w:bodyDiv w:val="1"/>
      <w:marLeft w:val="0"/>
      <w:marRight w:val="0"/>
      <w:marTop w:val="0"/>
      <w:marBottom w:val="0"/>
      <w:divBdr>
        <w:top w:val="none" w:sz="0" w:space="0" w:color="auto"/>
        <w:left w:val="none" w:sz="0" w:space="0" w:color="auto"/>
        <w:bottom w:val="none" w:sz="0" w:space="0" w:color="auto"/>
        <w:right w:val="none" w:sz="0" w:space="0" w:color="auto"/>
      </w:divBdr>
    </w:div>
    <w:div w:id="955908747">
      <w:bodyDiv w:val="1"/>
      <w:marLeft w:val="0"/>
      <w:marRight w:val="0"/>
      <w:marTop w:val="0"/>
      <w:marBottom w:val="0"/>
      <w:divBdr>
        <w:top w:val="none" w:sz="0" w:space="0" w:color="auto"/>
        <w:left w:val="none" w:sz="0" w:space="0" w:color="auto"/>
        <w:bottom w:val="none" w:sz="0" w:space="0" w:color="auto"/>
        <w:right w:val="none" w:sz="0" w:space="0" w:color="auto"/>
      </w:divBdr>
    </w:div>
    <w:div w:id="1257247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tiff"/><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6</Pages>
  <Words>4330</Words>
  <Characters>24683</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Koch, Logan M</dc:creator>
  <cp:keywords/>
  <dc:description/>
  <cp:lastModifiedBy>Burris, Gavin B</cp:lastModifiedBy>
  <cp:revision>5</cp:revision>
  <dcterms:created xsi:type="dcterms:W3CDTF">2020-12-04T04:25:00Z</dcterms:created>
  <dcterms:modified xsi:type="dcterms:W3CDTF">2020-12-04T05:34:00Z</dcterms:modified>
</cp:coreProperties>
</file>